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C444591" w14:textId="3B28C02B" w:rsidR="007755B1" w:rsidRPr="00DF2129" w:rsidRDefault="000054A8" w:rsidP="008E47C2">
      <w:pPr>
        <w:pStyle w:val="Kopzondernummer"/>
      </w:pPr>
      <w:r w:rsidRPr="00DF2129">
        <w:lastRenderedPageBreak/>
        <w:t>Vo</w:t>
      </w:r>
      <w:r w:rsidR="002E351F" w:rsidRPr="00DF2129">
        <w:t>orwoord</w:t>
      </w:r>
      <w:bookmarkEnd w:id="0"/>
    </w:p>
    <w:p w14:paraId="7E8C570E" w14:textId="4F4A2730" w:rsidR="008E47C2" w:rsidRPr="00DF2129" w:rsidRDefault="00DF2129" w:rsidP="007755B1">
      <w:pPr>
        <w:sectPr w:rsidR="008E47C2"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r w:rsidRPr="00DF2129">
        <w:t xml:space="preserve">Ik </w:t>
      </w:r>
      <w:del w:id="1" w:author="Donald Heyman" w:date="2021-05-26T09:21:00Z">
        <w:r w:rsidRPr="00DF2129" w:rsidDel="0084643B">
          <w:delText xml:space="preserve">had </w:delText>
        </w:r>
      </w:del>
      <w:ins w:id="2" w:author="Donald Heyman" w:date="2021-05-26T09:21:00Z">
        <w:r w:rsidR="0084643B">
          <w:t>was</w:t>
        </w:r>
        <w:r w:rsidR="0084643B" w:rsidRPr="00DF2129">
          <w:t xml:space="preserve"> </w:t>
        </w:r>
      </w:ins>
      <w:r w:rsidRPr="00DF2129">
        <w:t xml:space="preserve">zelf niet naar een bedrijf gestapt met een vraag </w:t>
      </w:r>
      <w:del w:id="3" w:author="Donald Heyman" w:date="2021-05-26T09:21:00Z">
        <w:r w:rsidRPr="00DF2129" w:rsidDel="0084643B">
          <w:delText xml:space="preserve">naar </w:delText>
        </w:r>
      </w:del>
      <w:ins w:id="4" w:author="Donald Heyman" w:date="2021-05-26T09:21:00Z">
        <w:r w:rsidR="0084643B">
          <w:t>voor</w:t>
        </w:r>
        <w:r w:rsidR="0084643B" w:rsidRPr="00DF2129">
          <w:t xml:space="preserve"> </w:t>
        </w:r>
      </w:ins>
      <w:r w:rsidRPr="00DF2129">
        <w:t xml:space="preserve">een </w:t>
      </w:r>
      <w:proofErr w:type="spellStart"/>
      <w:r w:rsidRPr="00DF2129">
        <w:t>Bachelorproef</w:t>
      </w:r>
      <w:proofErr w:type="spellEnd"/>
      <w:r w:rsidRPr="00DF2129">
        <w:t>. Hierdoor moest ik kiezen uit de aan</w:t>
      </w:r>
      <w:del w:id="5" w:author="Donald Heyman" w:date="2021-05-26T09:21:00Z">
        <w:r w:rsidRPr="00DF2129" w:rsidDel="0084643B">
          <w:delText xml:space="preserve"> </w:delText>
        </w:r>
      </w:del>
      <w:r w:rsidRPr="00DF2129">
        <w:t xml:space="preserve">vragen vanuit bedrijven. Mijn drie keuzes </w:t>
      </w:r>
      <w:del w:id="6" w:author="Donald Heyman" w:date="2021-05-26T09:21:00Z">
        <w:r w:rsidRPr="00DF2129" w:rsidDel="0084643B">
          <w:delText>dat</w:delText>
        </w:r>
      </w:del>
      <w:ins w:id="7" w:author="Donald Heyman" w:date="2021-05-26T09:21:00Z">
        <w:r w:rsidR="0084643B">
          <w:t>die</w:t>
        </w:r>
      </w:ins>
      <w:r w:rsidRPr="00DF2129">
        <w:t xml:space="preserve"> ik had doorgegeven aan de school waren al ingenomen. Door het eigenlijk te laat indienen van de voorste</w:t>
      </w:r>
      <w:ins w:id="8" w:author="Donald Heyman" w:date="2021-05-26T09:21:00Z">
        <w:r w:rsidR="0084643B">
          <w:t>l</w:t>
        </w:r>
      </w:ins>
      <w:r w:rsidRPr="00DF2129">
        <w:t xml:space="preserve">len van </w:t>
      </w:r>
      <w:r w:rsidRPr="00DF2129">
        <w:rPr>
          <w:lang w:val="aa-ET"/>
        </w:rPr>
        <w:t>Antwerp Space</w:t>
      </w:r>
      <w:r w:rsidRPr="00DF2129">
        <w:t xml:space="preserve"> heb ik nog de kans gehad om bij </w:t>
      </w:r>
      <w:r w:rsidRPr="00DF2129">
        <w:rPr>
          <w:lang w:val="aa-ET"/>
        </w:rPr>
        <w:t>Antwerp Space</w:t>
      </w:r>
      <w:r w:rsidRPr="00DF2129">
        <w:t xml:space="preserve"> mijn Bachelorproef te doen</w:t>
      </w:r>
      <w:r>
        <w:t>. Ik bedank daarvoor mijn bedrijfspromotor Donald Heyman</w:t>
      </w:r>
      <w:commentRangeStart w:id="9"/>
      <w:r w:rsidRPr="00CD05A0">
        <w:rPr>
          <w:strike/>
          <w:rPrChange w:id="10" w:author="Donald Heyman" w:date="2021-05-26T09:42:00Z">
            <w:rPr/>
          </w:rPrChange>
        </w:rPr>
        <w:t xml:space="preserve"> </w:t>
      </w:r>
      <w:r w:rsidR="00A5370B" w:rsidRPr="00CD05A0">
        <w:rPr>
          <w:strike/>
          <w:rPrChange w:id="11" w:author="Donald Heyman" w:date="2021-05-26T09:42:00Z">
            <w:rPr/>
          </w:rPrChange>
        </w:rPr>
        <w:t>voor deze voorstellen nog door te sturen ook al was het te laat</w:t>
      </w:r>
      <w:commentRangeEnd w:id="9"/>
      <w:r w:rsidR="00CD05A0">
        <w:rPr>
          <w:rStyle w:val="CommentReference"/>
        </w:rPr>
        <w:commentReference w:id="9"/>
      </w:r>
      <w:r w:rsidR="00A5370B">
        <w:t xml:space="preserve">. En de vlotte samenwerking. </w:t>
      </w:r>
      <w:r w:rsidR="00BA2F29">
        <w:t>Daarnaast wil ik ook mijn schoolpromotor Pedro W</w:t>
      </w:r>
      <w:r w:rsidR="00C63491">
        <w:t>y</w:t>
      </w:r>
      <w:r w:rsidR="00BA2F29">
        <w:t>ns bedanken voor de hulp</w:t>
      </w:r>
      <w:r w:rsidR="004D126B">
        <w:t>. Ten slotte nog een speciaal woord van dank aan mijn familie</w:t>
      </w:r>
      <w:r w:rsidR="00A5370B">
        <w:t>.</w:t>
      </w:r>
    </w:p>
    <w:p w14:paraId="68F4AFDE" w14:textId="77777777" w:rsidR="002E351F" w:rsidRPr="00FA0719" w:rsidRDefault="002E351F" w:rsidP="00CB02C4">
      <w:pPr>
        <w:pStyle w:val="Kopzondernummer"/>
      </w:pPr>
      <w:bookmarkStart w:id="12" w:name="_Toc72240337"/>
      <w:r w:rsidRPr="00FA0719">
        <w:t>Samenvatting</w:t>
      </w:r>
      <w:bookmarkEnd w:id="12"/>
    </w:p>
    <w:p w14:paraId="5BCD59B9" w14:textId="753D7EF8" w:rsidR="004E6D7D" w:rsidRPr="00FA0719" w:rsidRDefault="004E6D7D" w:rsidP="00452B9E">
      <w:r w:rsidRPr="00FA0719">
        <w:t xml:space="preserve">Het doel van dit eindwerk </w:t>
      </w:r>
      <w:r w:rsidR="00E410CD" w:rsidRPr="00FA0719">
        <w:t>is</w:t>
      </w:r>
      <w:r w:rsidRPr="00FA0719">
        <w:t xml:space="preserve"> om een extra veiligheid te maken voor het testen van </w:t>
      </w:r>
      <w:r w:rsidR="00E410CD" w:rsidRPr="00FA0719">
        <w:rPr>
          <w:lang w:val="aa-ET"/>
        </w:rPr>
        <w:t>space grade</w:t>
      </w:r>
      <w:r w:rsidRPr="00FA0719">
        <w:t xml:space="preserve"> </w:t>
      </w:r>
      <w:ins w:id="13" w:author="Donald Heyman" w:date="2021-05-26T09:49:00Z">
        <w:r w:rsidR="00CD05A0">
          <w:t>instrumenten en prototypes</w:t>
        </w:r>
      </w:ins>
      <w:del w:id="14" w:author="Donald Heyman" w:date="2021-05-26T09:49:00Z">
        <w:r w:rsidRPr="00FA0719" w:rsidDel="00CD05A0">
          <w:delText>elektronica</w:delText>
        </w:r>
      </w:del>
      <w:ins w:id="15" w:author="Donald Heyman" w:date="2021-05-26T09:49:00Z">
        <w:r w:rsidR="00CD05A0">
          <w:t>, ontwikkeld door Antwerp Space</w:t>
        </w:r>
      </w:ins>
      <w:r w:rsidRPr="00FA0719">
        <w:t>.</w:t>
      </w:r>
      <w:r w:rsidR="00452B9E" w:rsidRPr="00FA0719">
        <w:t xml:space="preserve"> </w:t>
      </w:r>
      <w:ins w:id="16" w:author="Donald Heyman" w:date="2021-05-26T09:50:00Z">
        <w:r w:rsidR="00CD05A0">
          <w:t xml:space="preserve">Deze veiligheid zit tussen het prototype en de labovoedingen. </w:t>
        </w:r>
      </w:ins>
      <w:r w:rsidR="00452B9E" w:rsidRPr="00FA0719">
        <w:t xml:space="preserve">De voedingen die worden gebruikt voor deze </w:t>
      </w:r>
      <w:r w:rsidR="00FA0719" w:rsidRPr="00FA0719">
        <w:t>elektronica in de ruimte</w:t>
      </w:r>
      <w:r w:rsidR="00452B9E" w:rsidRPr="00FA0719">
        <w:t xml:space="preserve"> zijn </w:t>
      </w:r>
      <w:ins w:id="17" w:author="Donald Heyman" w:date="2021-05-26T09:51:00Z">
        <w:r w:rsidR="00CD05A0">
          <w:t xml:space="preserve">typisch uitgerust met </w:t>
        </w:r>
      </w:ins>
      <w:r w:rsidR="00452B9E" w:rsidRPr="00FA0719">
        <w:rPr>
          <w:lang w:val="aa-ET"/>
        </w:rPr>
        <w:t>Latching Current Limiters</w:t>
      </w:r>
      <w:r w:rsidR="00452B9E" w:rsidRPr="00FA0719">
        <w:t xml:space="preserve"> (</w:t>
      </w:r>
      <w:proofErr w:type="spellStart"/>
      <w:r w:rsidR="00452B9E" w:rsidRPr="00FA0719">
        <w:t>LCL</w:t>
      </w:r>
      <w:ins w:id="18" w:author="Donald Heyman" w:date="2021-05-26T09:51:00Z">
        <w:r w:rsidR="00CD05A0">
          <w:t>s</w:t>
        </w:r>
      </w:ins>
      <w:proofErr w:type="spellEnd"/>
      <w:r w:rsidR="00452B9E" w:rsidRPr="00FA0719">
        <w:t>)</w:t>
      </w:r>
      <w:ins w:id="19" w:author="Donald Heyman" w:date="2021-05-26T09:51:00Z">
        <w:r w:rsidR="00CD05A0">
          <w:t xml:space="preserve"> uitgangen</w:t>
        </w:r>
      </w:ins>
      <w:r w:rsidR="00452B9E" w:rsidRPr="00FA0719">
        <w:t>.</w:t>
      </w:r>
      <w:ins w:id="20" w:author="Donald Heyman" w:date="2021-05-26T09:51:00Z">
        <w:r w:rsidR="00CD05A0">
          <w:t xml:space="preserve"> D</w:t>
        </w:r>
        <w:r w:rsidR="0060388A">
          <w:t>e LCL treedt in</w:t>
        </w:r>
        <w:r w:rsidR="00CD05A0">
          <w:t>werking bij als er teveel stroom wordt gebruikt</w:t>
        </w:r>
      </w:ins>
      <w:ins w:id="21" w:author="Donald Heyman" w:date="2021-05-26T09:52:00Z">
        <w:r w:rsidR="0060388A">
          <w:t xml:space="preserve"> en voorkomt </w:t>
        </w:r>
      </w:ins>
      <w:ins w:id="22" w:author="Donald Heyman" w:date="2021-05-26T09:55:00Z">
        <w:r w:rsidR="0060388A">
          <w:t>overbelasting</w:t>
        </w:r>
      </w:ins>
      <w:r w:rsidR="00452B9E" w:rsidRPr="00FA0719">
        <w:t xml:space="preserve"> </w:t>
      </w:r>
      <w:ins w:id="23" w:author="Donald Heyman" w:date="2021-05-26T09:52:00Z">
        <w:r w:rsidR="0060388A">
          <w:t>van de voeding</w:t>
        </w:r>
      </w:ins>
      <w:ins w:id="24" w:author="Donald Heyman" w:date="2021-05-26T09:55:00Z">
        <w:r w:rsidR="0060388A">
          <w:t xml:space="preserve"> in de satelliet. </w:t>
        </w:r>
      </w:ins>
      <w:r w:rsidR="00452B9E" w:rsidRPr="00FA0719">
        <w:t xml:space="preserve">Deze </w:t>
      </w:r>
      <w:ins w:id="25" w:author="Donald Heyman" w:date="2021-05-26T09:55:00Z">
        <w:r w:rsidR="0060388A">
          <w:t xml:space="preserve">beveiligingen </w:t>
        </w:r>
      </w:ins>
      <w:r w:rsidR="00452B9E" w:rsidRPr="00FA0719">
        <w:t xml:space="preserve">worden ingedeeld </w:t>
      </w:r>
      <w:commentRangeStart w:id="26"/>
      <w:r w:rsidR="00452B9E" w:rsidRPr="00FA0719">
        <w:t xml:space="preserve">in </w:t>
      </w:r>
      <w:ins w:id="27" w:author="Donald Heyman" w:date="2021-05-26T09:57:00Z">
        <w:r w:rsidR="0060388A">
          <w:t>‘</w:t>
        </w:r>
      </w:ins>
      <w:r w:rsidR="00452B9E" w:rsidRPr="00FA0719">
        <w:t>LCL-</w:t>
      </w:r>
      <w:ins w:id="28" w:author="Donald Heyman" w:date="2021-05-26T09:57:00Z">
        <w:r w:rsidR="0060388A">
          <w:t>classes’</w:t>
        </w:r>
      </w:ins>
      <w:del w:id="29" w:author="Donald Heyman" w:date="2021-05-26T09:57:00Z">
        <w:r w:rsidR="00452B9E" w:rsidRPr="00FA0719" w:rsidDel="0060388A">
          <w:delText>klasse</w:delText>
        </w:r>
      </w:del>
      <w:r w:rsidR="00452B9E" w:rsidRPr="00FA0719">
        <w:t xml:space="preserve"> </w:t>
      </w:r>
      <w:commentRangeEnd w:id="26"/>
      <w:r w:rsidR="0060388A">
        <w:rPr>
          <w:rStyle w:val="CommentReference"/>
        </w:rPr>
        <w:commentReference w:id="26"/>
      </w:r>
      <w:r w:rsidR="00452B9E" w:rsidRPr="00FA0719">
        <w:t xml:space="preserve">en </w:t>
      </w:r>
      <w:del w:id="30" w:author="Donald Heyman" w:date="2021-05-26T09:56:00Z">
        <w:r w:rsidR="00452B9E" w:rsidRPr="00FA0719" w:rsidDel="0060388A">
          <w:delText xml:space="preserve">rond </w:delText>
        </w:r>
      </w:del>
      <w:ins w:id="31" w:author="Donald Heyman" w:date="2021-05-26T09:56:00Z">
        <w:r w:rsidR="0060388A">
          <w:t xml:space="preserve">volgens </w:t>
        </w:r>
      </w:ins>
      <w:r w:rsidR="00452B9E" w:rsidRPr="00FA0719">
        <w:t>de</w:t>
      </w:r>
      <w:ins w:id="32" w:author="Donald Heyman" w:date="2021-05-26T09:56:00Z">
        <w:r w:rsidR="0060388A">
          <w:t xml:space="preserve"> karakteristieken </w:t>
        </w:r>
      </w:ins>
      <w:ins w:id="33" w:author="Donald Heyman" w:date="2021-05-26T09:57:00Z">
        <w:r w:rsidR="0060388A">
          <w:t xml:space="preserve">van de gewenste </w:t>
        </w:r>
      </w:ins>
      <w:del w:id="34" w:author="Donald Heyman" w:date="2021-05-26T09:56:00Z">
        <w:r w:rsidR="00452B9E" w:rsidRPr="00FA0719" w:rsidDel="0060388A">
          <w:delText xml:space="preserve">ze </w:delText>
        </w:r>
      </w:del>
      <w:r w:rsidR="00452B9E" w:rsidRPr="00FA0719">
        <w:t>LCL-</w:t>
      </w:r>
      <w:ins w:id="35" w:author="Donald Heyman" w:date="2021-05-26T09:57:00Z">
        <w:r w:rsidR="0060388A">
          <w:t>groep(en)</w:t>
        </w:r>
      </w:ins>
      <w:del w:id="36" w:author="Donald Heyman" w:date="2021-05-26T09:57:00Z">
        <w:r w:rsidR="00452B9E" w:rsidRPr="00FA0719" w:rsidDel="0060388A">
          <w:delText>klasse</w:delText>
        </w:r>
      </w:del>
      <w:r w:rsidR="00452B9E" w:rsidRPr="00FA0719">
        <w:t xml:space="preserve"> maakte ik mijn beveiliging.</w:t>
      </w:r>
    </w:p>
    <w:p w14:paraId="34065234" w14:textId="738E0DBD" w:rsidR="00616648" w:rsidRDefault="004E6D7D" w:rsidP="004E6D7D">
      <w:r w:rsidRPr="00FA0719">
        <w:t xml:space="preserve">Vanuit het bedrijf ben ik gestart met </w:t>
      </w:r>
      <w:ins w:id="37" w:author="Donald Heyman" w:date="2021-05-26T09:58:00Z">
        <w:r w:rsidR="0060388A">
          <w:t>twee</w:t>
        </w:r>
      </w:ins>
      <w:del w:id="38" w:author="Donald Heyman" w:date="2021-05-26T09:58:00Z">
        <w:r w:rsidRPr="00FA0719" w:rsidDel="0060388A">
          <w:delText>een</w:delText>
        </w:r>
      </w:del>
      <w:r w:rsidRPr="00FA0719">
        <w:t xml:space="preserve"> industriële </w:t>
      </w:r>
      <w:ins w:id="39" w:author="Donald Heyman" w:date="2021-05-26T09:54:00Z">
        <w:r w:rsidR="0060388A">
          <w:t>‘</w:t>
        </w:r>
      </w:ins>
      <w:proofErr w:type="spellStart"/>
      <w:r w:rsidRPr="00FA0719">
        <w:t>eFuse</w:t>
      </w:r>
      <w:proofErr w:type="spellEnd"/>
      <w:ins w:id="40" w:author="Donald Heyman" w:date="2021-05-26T09:54:00Z">
        <w:r w:rsidR="0060388A">
          <w:t>’</w:t>
        </w:r>
      </w:ins>
      <w:r w:rsidRPr="00FA0719">
        <w:t xml:space="preserve"> </w:t>
      </w:r>
      <w:del w:id="41" w:author="Donald Heyman" w:date="2021-05-26T09:54:00Z">
        <w:r w:rsidRPr="00FA0719" w:rsidDel="0060388A">
          <w:delText xml:space="preserve">development </w:delText>
        </w:r>
      </w:del>
      <w:ins w:id="42" w:author="Donald Heyman" w:date="2021-05-26T09:54:00Z">
        <w:r w:rsidR="0060388A">
          <w:t>evaluatie kit</w:t>
        </w:r>
      </w:ins>
      <w:ins w:id="43" w:author="Donald Heyman" w:date="2021-05-26T09:58:00Z">
        <w:r w:rsidR="0060388A">
          <w:t>s</w:t>
        </w:r>
      </w:ins>
      <w:ins w:id="44" w:author="Donald Heyman" w:date="2021-05-26T12:32:00Z">
        <w:r w:rsidR="00BE0074">
          <w:t xml:space="preserve"> (</w:t>
        </w:r>
        <w:r w:rsidR="00BE0074">
          <w:fldChar w:fldCharType="begin"/>
        </w:r>
        <w:r w:rsidR="00BE0074">
          <w:instrText xml:space="preserve"> REF _Ref72924795 \r \h </w:instrText>
        </w:r>
      </w:ins>
      <w:r w:rsidR="00BE0074">
        <w:fldChar w:fldCharType="separate"/>
      </w:r>
      <w:ins w:id="45" w:author="Donald Heyman" w:date="2021-05-26T12:32:00Z">
        <w:r w:rsidR="00BE0074">
          <w:t>4.1.1</w:t>
        </w:r>
        <w:r w:rsidR="00BE0074">
          <w:fldChar w:fldCharType="end"/>
        </w:r>
      </w:ins>
      <w:ins w:id="46" w:author="Donald Heyman" w:date="2021-05-26T12:33:00Z">
        <w:r w:rsidR="00BE0074">
          <w:t xml:space="preserve"> </w:t>
        </w:r>
        <w:r w:rsidR="00BE0074">
          <w:fldChar w:fldCharType="begin"/>
        </w:r>
        <w:r w:rsidR="00BE0074">
          <w:instrText xml:space="preserve"> REF _Ref72924795 \h </w:instrText>
        </w:r>
      </w:ins>
      <w:r w:rsidR="00BE0074">
        <w:fldChar w:fldCharType="separate"/>
      </w:r>
      <w:proofErr w:type="spellStart"/>
      <w:ins w:id="47" w:author="Donald Heyman" w:date="2021-05-26T12:33:00Z">
        <w:r w:rsidR="00BE0074" w:rsidRPr="007A184A">
          <w:t>eFuse</w:t>
        </w:r>
        <w:proofErr w:type="spellEnd"/>
        <w:r w:rsidR="00BE0074">
          <w:t xml:space="preserve"> componenten</w:t>
        </w:r>
        <w:r w:rsidR="00BE0074">
          <w:fldChar w:fldCharType="end"/>
        </w:r>
      </w:ins>
      <w:ins w:id="48" w:author="Donald Heyman" w:date="2021-05-26T12:32:00Z">
        <w:r w:rsidR="00BE0074">
          <w:t>)</w:t>
        </w:r>
      </w:ins>
      <w:del w:id="49" w:author="Donald Heyman" w:date="2021-05-26T09:54:00Z">
        <w:r w:rsidRPr="00FA0719" w:rsidDel="0060388A">
          <w:delText>bordje</w:delText>
        </w:r>
      </w:del>
      <w:r w:rsidRPr="00FA0719">
        <w:t>. Een eFuse is een ic dat de stroom</w:t>
      </w:r>
      <w:r>
        <w:t xml:space="preserve"> zal onderbreken wanneer de spanning of de stroom boven een instelpunt gaat.</w:t>
      </w:r>
      <w:r w:rsidR="00452B9E">
        <w:t xml:space="preserve"> </w:t>
      </w:r>
      <w:r>
        <w:t>Ik moest dus zien of de gegeven ic’s goed genoeg waren voor een LCL-</w:t>
      </w:r>
      <w:commentRangeStart w:id="50"/>
      <w:r>
        <w:t xml:space="preserve">klassen 1,2 en 3 </w:t>
      </w:r>
      <w:commentRangeEnd w:id="50"/>
      <w:r w:rsidR="0060388A">
        <w:rPr>
          <w:rStyle w:val="CommentReference"/>
        </w:rPr>
        <w:commentReference w:id="50"/>
      </w:r>
      <w:r>
        <w:t>en of dat er alternatieven waren die mogelijk beter geschikt waren.</w:t>
      </w:r>
      <w:r w:rsidR="00452B9E">
        <w:t xml:space="preserve"> </w:t>
      </w:r>
      <w:r>
        <w:t xml:space="preserve">Na het </w:t>
      </w:r>
      <w:del w:id="51" w:author="Donald Heyman" w:date="2021-05-26T09:59:00Z">
        <w:r w:rsidDel="0060388A">
          <w:delText xml:space="preserve">vinden </w:delText>
        </w:r>
      </w:del>
      <w:ins w:id="52" w:author="Donald Heyman" w:date="2021-05-26T10:02:00Z">
        <w:r w:rsidR="0060388A">
          <w:t>selecteren</w:t>
        </w:r>
      </w:ins>
      <w:ins w:id="53" w:author="Donald Heyman" w:date="2021-05-26T09:59:00Z">
        <w:r w:rsidR="0060388A">
          <w:t xml:space="preserve"> </w:t>
        </w:r>
      </w:ins>
      <w:r>
        <w:t xml:space="preserve">van een goede ic kon ik </w:t>
      </w:r>
      <w:del w:id="54" w:author="Donald Heyman" w:date="2021-05-26T09:59:00Z">
        <w:r w:rsidDel="0060388A">
          <w:delText xml:space="preserve">verder </w:delText>
        </w:r>
      </w:del>
      <w:ins w:id="55" w:author="Donald Heyman" w:date="2021-05-26T09:59:00Z">
        <w:r w:rsidR="0060388A">
          <w:t>beginnen</w:t>
        </w:r>
        <w:r w:rsidR="0060388A">
          <w:t xml:space="preserve"> </w:t>
        </w:r>
      </w:ins>
      <w:del w:id="56" w:author="Donald Heyman" w:date="2021-05-26T10:00:00Z">
        <w:r w:rsidDel="0060388A">
          <w:delText>naar</w:delText>
        </w:r>
      </w:del>
      <w:ins w:id="57" w:author="Donald Heyman" w:date="2021-05-26T10:00:00Z">
        <w:r w:rsidR="0060388A">
          <w:t>met</w:t>
        </w:r>
      </w:ins>
      <w:r>
        <w:t xml:space="preserve"> het maken van een volledige pcb met een microcontroller en een usb interface </w:t>
      </w:r>
      <w:ins w:id="58" w:author="Donald Heyman" w:date="2021-05-26T10:00:00Z">
        <w:r w:rsidR="0060388A">
          <w:t xml:space="preserve">naar een </w:t>
        </w:r>
      </w:ins>
      <w:del w:id="59" w:author="Donald Heyman" w:date="2021-05-26T10:00:00Z">
        <w:r w:rsidDel="0060388A">
          <w:delText xml:space="preserve">met </w:delText>
        </w:r>
      </w:del>
      <w:proofErr w:type="spellStart"/>
      <w:r w:rsidR="00452B9E">
        <w:t>LabVIEW</w:t>
      </w:r>
      <w:proofErr w:type="spellEnd"/>
      <w:ins w:id="60" w:author="Donald Heyman" w:date="2021-05-26T10:00:00Z">
        <w:r w:rsidR="0060388A">
          <w:t xml:space="preserve"> applicatie</w:t>
        </w:r>
      </w:ins>
      <w:r>
        <w:t>.</w:t>
      </w:r>
      <w:r w:rsidR="009A3A0E">
        <w:t xml:space="preserve"> Ik heb dan een eerste prototype gemaakt met een tps26631 en een arduino MKRZERO. Na het testen </w:t>
      </w:r>
      <w:r w:rsidR="00B36BA7">
        <w:t>hebben we beslist welke extra functionaliteit mag blijven</w:t>
      </w:r>
      <w:r w:rsidR="00AE1F81">
        <w:t>.</w:t>
      </w:r>
    </w:p>
    <w:p w14:paraId="631780A2" w14:textId="5B4A3841" w:rsidR="00630B34" w:rsidRDefault="00630B34" w:rsidP="004E6D7D">
      <w:r>
        <w:t xml:space="preserve">Er was nog geen toolchain voor </w:t>
      </w:r>
      <w:r w:rsidR="00FD5F43">
        <w:t xml:space="preserve">dit project. Ik heb dus gekeken wat ik kon gebruiken voor een arduino bord. PlatformIO is in mijn opinie de beste toolchain voor arduino in een professionele context. </w:t>
      </w:r>
    </w:p>
    <w:p w14:paraId="67C15ED0" w14:textId="2FAB7899" w:rsidR="00452B9E" w:rsidRPr="007A184A" w:rsidRDefault="00AE1F81" w:rsidP="004E6D7D">
      <w:r>
        <w:t xml:space="preserve">Een plan voor een finaal product is gemaakt. </w:t>
      </w:r>
      <w:commentRangeStart w:id="61"/>
      <w:r>
        <w:t xml:space="preserve">Er was </w:t>
      </w:r>
      <w:del w:id="62" w:author="Donald Heyman" w:date="2021-05-26T10:01:00Z">
        <w:r w:rsidDel="0060388A">
          <w:delText xml:space="preserve">geen </w:delText>
        </w:r>
      </w:del>
      <w:ins w:id="63" w:author="Donald Heyman" w:date="2021-05-26T10:01:00Z">
        <w:r w:rsidR="0060388A">
          <w:t>niet voldoende</w:t>
        </w:r>
        <w:r w:rsidR="0060388A">
          <w:t xml:space="preserve"> </w:t>
        </w:r>
      </w:ins>
      <w:r>
        <w:t>tijd om dit ook echt helemaal uit te voeren.</w:t>
      </w:r>
      <w:commentRangeEnd w:id="61"/>
      <w:r w:rsidR="0060388A">
        <w:rPr>
          <w:rStyle w:val="CommentReference"/>
        </w:rPr>
        <w:commentReference w:id="61"/>
      </w:r>
      <w:ins w:id="64" w:author="Donald Heyman" w:date="2021-05-26T10:03:00Z">
        <w:r w:rsidR="00792248">
          <w:t xml:space="preserve"> </w:t>
        </w:r>
      </w:ins>
    </w:p>
    <w:p w14:paraId="720C556C" w14:textId="77777777" w:rsidR="002E351F" w:rsidRPr="007A184A" w:rsidRDefault="002E351F" w:rsidP="00CB02C4">
      <w:pPr>
        <w:pStyle w:val="Kopzondernummer"/>
      </w:pPr>
      <w:bookmarkStart w:id="65" w:name="_Toc72240338"/>
      <w:proofErr w:type="gramStart"/>
      <w:r w:rsidRPr="007A184A">
        <w:t>Inhoudstafel</w:t>
      </w:r>
      <w:bookmarkEnd w:id="65"/>
      <w:proofErr w:type="gramEnd"/>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84643B">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84643B">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84643B">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84643B">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84643B">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84643B">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84643B">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84643B">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84643B">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84643B">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aa-ET"/>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84643B">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84643B">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aa-ET"/>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84643B">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84643B">
      <w:pPr>
        <w:pStyle w:val="TOC3"/>
        <w:rPr>
          <w:rFonts w:asciiTheme="minorHAnsi" w:eastAsiaTheme="minorEastAsia" w:hAnsiTheme="minorHAnsi" w:cstheme="minorBidi"/>
          <w:bCs/>
          <w:sz w:val="22"/>
          <w:szCs w:val="22"/>
        </w:rPr>
      </w:pPr>
      <w:hyperlink w:anchor="_Toc72240350" w:history="1">
        <w:r w:rsidR="006E7AB2" w:rsidRPr="00A13D8E">
          <w:rPr>
            <w:rStyle w:val="Hyperlink"/>
            <w:lang w:val="aa-ET"/>
          </w:rPr>
          <w:t>2.3.2</w:t>
        </w:r>
        <w:r w:rsidR="006E7AB2">
          <w:rPr>
            <w:rFonts w:asciiTheme="minorHAnsi" w:eastAsiaTheme="minorEastAsia" w:hAnsiTheme="minorHAnsi" w:cstheme="minorBidi"/>
            <w:sz w:val="22"/>
            <w:szCs w:val="22"/>
          </w:rPr>
          <w:tab/>
        </w:r>
        <w:r w:rsidR="006E7AB2" w:rsidRPr="00A13D8E">
          <w:rPr>
            <w:rStyle w:val="Hyperlink"/>
            <w:lang w:val="aa-ET"/>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84643B">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84643B">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84643B">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84643B">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84643B">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84643B">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84643B">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84643B">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84643B">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84643B">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84643B">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84643B">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84643B">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84643B">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84643B">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84643B">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84643B">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84643B">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84643B">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84643B">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84643B">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84643B">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84643B">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84643B">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84643B">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84643B">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84643B">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84643B">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84643B">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84643B">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84643B">
      <w:pPr>
        <w:pStyle w:val="TOC3"/>
        <w:rPr>
          <w:rFonts w:asciiTheme="minorHAnsi" w:eastAsiaTheme="minorEastAsia" w:hAnsiTheme="minorHAnsi" w:cstheme="minorBidi"/>
          <w:bCs/>
          <w:sz w:val="22"/>
          <w:szCs w:val="22"/>
        </w:rPr>
      </w:pPr>
      <w:hyperlink w:anchor="_Toc72240381" w:history="1">
        <w:r w:rsidR="006E7AB2" w:rsidRPr="00A13D8E">
          <w:rPr>
            <w:rStyle w:val="Hyperlink"/>
            <w:lang w:val="aa-ET"/>
          </w:rPr>
          <w:t>3.5.4</w:t>
        </w:r>
        <w:r w:rsidR="006E7AB2">
          <w:rPr>
            <w:rFonts w:asciiTheme="minorHAnsi" w:eastAsiaTheme="minorEastAsia" w:hAnsiTheme="minorHAnsi" w:cstheme="minorBidi"/>
            <w:sz w:val="22"/>
            <w:szCs w:val="22"/>
          </w:rPr>
          <w:tab/>
        </w:r>
        <w:r w:rsidR="006E7AB2" w:rsidRPr="00A13D8E">
          <w:rPr>
            <w:rStyle w:val="Hyperlink"/>
            <w:lang w:val="aa-ET"/>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84643B">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84643B">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84643B">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84643B">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84643B">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aa-ET"/>
          </w:rPr>
          <w:t>3.6</w:t>
        </w:r>
        <w:r w:rsidR="006E7AB2">
          <w:rPr>
            <w:rFonts w:asciiTheme="minorHAnsi" w:eastAsiaTheme="minorEastAsia" w:hAnsiTheme="minorHAnsi" w:cstheme="minorBidi"/>
            <w:b w:val="0"/>
            <w:sz w:val="22"/>
            <w:szCs w:val="22"/>
          </w:rPr>
          <w:tab/>
        </w:r>
        <w:r w:rsidR="006E7AB2" w:rsidRPr="00A13D8E">
          <w:rPr>
            <w:rStyle w:val="Hyperlink"/>
            <w:lang w:val="aa-ET"/>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84643B">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84643B">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84643B">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84643B">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84643B">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84643B">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84643B">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84643B">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66" w:name="_Toc163711464"/>
      <w:bookmarkStart w:id="67" w:name="_Toc72240339"/>
      <w:r w:rsidRPr="007A184A">
        <w:t>Inleiding</w:t>
      </w:r>
      <w:bookmarkEnd w:id="66"/>
      <w:bookmarkEnd w:id="67"/>
    </w:p>
    <w:p w14:paraId="3DAAA29F" w14:textId="7C052A87" w:rsidR="00FA0719" w:rsidRDefault="00904AE0" w:rsidP="009F1240">
      <w:pPr>
        <w:rPr>
          <w:ins w:id="68" w:author="Donald Heyman" w:date="2021-05-26T11:23:00Z"/>
        </w:rPr>
      </w:pPr>
      <w:ins w:id="69" w:author="Donald Heyman" w:date="2021-05-26T10:10:00Z">
        <w:r>
          <w:rPr>
            <w:noProof/>
          </w:rPr>
          <mc:AlternateContent>
            <mc:Choice Requires="wps">
              <w:drawing>
                <wp:anchor distT="45720" distB="45720" distL="114300" distR="114300" simplePos="0" relativeHeight="251671552" behindDoc="0" locked="0" layoutInCell="1" allowOverlap="1" wp14:anchorId="43C39A13" wp14:editId="52731437">
                  <wp:simplePos x="0" y="0"/>
                  <wp:positionH relativeFrom="column">
                    <wp:posOffset>34290</wp:posOffset>
                  </wp:positionH>
                  <wp:positionV relativeFrom="paragraph">
                    <wp:posOffset>462280</wp:posOffset>
                  </wp:positionV>
                  <wp:extent cx="5539105" cy="4561205"/>
                  <wp:effectExtent l="0" t="0" r="2349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105" cy="4561205"/>
                          </a:xfrm>
                          <a:prstGeom prst="rect">
                            <a:avLst/>
                          </a:prstGeom>
                          <a:solidFill>
                            <a:srgbClr val="FFFFFF"/>
                          </a:solidFill>
                          <a:ln w="9525">
                            <a:solidFill>
                              <a:srgbClr val="000000"/>
                            </a:solidFill>
                            <a:miter lim="800000"/>
                            <a:headEnd/>
                            <a:tailEnd/>
                          </a:ln>
                        </wps:spPr>
                        <wps:txbx>
                          <w:txbxContent>
                            <w:p w14:paraId="1B0E589E" w14:textId="77777777" w:rsidR="0068459F" w:rsidRPr="0068459F" w:rsidRDefault="0068459F" w:rsidP="0068459F">
                              <w:pPr>
                                <w:rPr>
                                  <w:ins w:id="70" w:author="Donald Heyman" w:date="2021-05-26T11:23:00Z"/>
                                  <w:i/>
                                  <w:rPrChange w:id="71" w:author="Donald Heyman" w:date="2021-05-26T11:28:00Z">
                                    <w:rPr>
                                      <w:ins w:id="72" w:author="Donald Heyman" w:date="2021-05-26T11:23:00Z"/>
                                    </w:rPr>
                                  </w:rPrChange>
                                </w:rPr>
                              </w:pPr>
                              <w:ins w:id="73" w:author="Donald Heyman" w:date="2021-05-26T11:23:00Z">
                                <w:r w:rsidRPr="0068459F">
                                  <w:rPr>
                                    <w:b/>
                                    <w:i/>
                                    <w:rPrChange w:id="74" w:author="Donald Heyman" w:date="2021-05-26T11:28:00Z">
                                      <w:rPr/>
                                    </w:rPrChange>
                                  </w:rPr>
                                  <w:t>Antwerp Space</w:t>
                                </w:r>
                                <w:r w:rsidRPr="0068459F">
                                  <w:rPr>
                                    <w:i/>
                                    <w:rPrChange w:id="75" w:author="Donald Heyman" w:date="2021-05-26T11:28:00Z">
                                      <w:rPr/>
                                    </w:rPrChange>
                                  </w:rPr>
                                  <w:t xml:space="preserve"> is een snelgroeiend bedrijf met een focus op de communicatie-aspecten met satellieten, de voornaamste producten zijn: </w:t>
                                </w:r>
                              </w:ins>
                            </w:p>
                            <w:p w14:paraId="275530D8" w14:textId="60AEC54D" w:rsidR="0068459F" w:rsidRPr="0068459F" w:rsidRDefault="0068459F" w:rsidP="0068459F">
                              <w:pPr>
                                <w:numPr>
                                  <w:ilvl w:val="0"/>
                                  <w:numId w:val="23"/>
                                </w:numPr>
                                <w:spacing w:before="100" w:beforeAutospacing="1" w:after="100" w:afterAutospacing="1"/>
                                <w:jc w:val="both"/>
                                <w:rPr>
                                  <w:ins w:id="76" w:author="Donald Heyman" w:date="2021-05-26T11:27:00Z"/>
                                  <w:i/>
                                  <w:rPrChange w:id="77" w:author="Donald Heyman" w:date="2021-05-26T11:28:00Z">
                                    <w:rPr>
                                      <w:ins w:id="78" w:author="Donald Heyman" w:date="2021-05-26T11:27:00Z"/>
                                    </w:rPr>
                                  </w:rPrChange>
                                </w:rPr>
                              </w:pPr>
                              <w:bookmarkStart w:id="79" w:name="_Toc514518276"/>
                              <w:proofErr w:type="spellStart"/>
                              <w:ins w:id="80" w:author="Donald Heyman" w:date="2021-05-26T11:27:00Z">
                                <w:r w:rsidRPr="0068459F">
                                  <w:rPr>
                                    <w:i/>
                                    <w:rPrChange w:id="81" w:author="Donald Heyman" w:date="2021-05-26T11:28:00Z">
                                      <w:rPr/>
                                    </w:rPrChange>
                                  </w:rPr>
                                  <w:t>Satellite</w:t>
                                </w:r>
                                <w:proofErr w:type="spellEnd"/>
                                <w:r w:rsidRPr="0068459F">
                                  <w:rPr>
                                    <w:i/>
                                    <w:rPrChange w:id="82" w:author="Donald Heyman" w:date="2021-05-26T11:28:00Z">
                                      <w:rPr/>
                                    </w:rPrChange>
                                  </w:rPr>
                                  <w:t xml:space="preserve"> Communication Sub</w:t>
                                </w:r>
                              </w:ins>
                              <w:ins w:id="83" w:author="Donald Heyman" w:date="2021-05-26T11:28:00Z">
                                <w:r w:rsidRPr="0068459F">
                                  <w:rPr>
                                    <w:i/>
                                    <w:rPrChange w:id="84" w:author="Donald Heyman" w:date="2021-05-26T11:28:00Z">
                                      <w:rPr/>
                                    </w:rPrChange>
                                  </w:rPr>
                                  <w:t>-</w:t>
                                </w:r>
                              </w:ins>
                              <w:ins w:id="85" w:author="Donald Heyman" w:date="2021-05-26T11:27:00Z">
                                <w:r w:rsidRPr="0068459F">
                                  <w:rPr>
                                    <w:i/>
                                    <w:rPrChange w:id="86" w:author="Donald Heyman" w:date="2021-05-26T11:28:00Z">
                                      <w:rPr/>
                                    </w:rPrChange>
                                  </w:rPr>
                                  <w:t>systems</w:t>
                                </w:r>
                              </w:ins>
                            </w:p>
                            <w:p w14:paraId="0A3F8386" w14:textId="77777777" w:rsidR="0068459F" w:rsidRPr="0068459F" w:rsidRDefault="0068459F" w:rsidP="0068459F">
                              <w:pPr>
                                <w:numPr>
                                  <w:ilvl w:val="0"/>
                                  <w:numId w:val="23"/>
                                </w:numPr>
                                <w:spacing w:before="100" w:beforeAutospacing="1" w:after="100" w:afterAutospacing="1"/>
                                <w:jc w:val="both"/>
                                <w:rPr>
                                  <w:ins w:id="87" w:author="Donald Heyman" w:date="2021-05-26T11:27:00Z"/>
                                  <w:i/>
                                  <w:lang w:val="en-US"/>
                                  <w:rPrChange w:id="88" w:author="Donald Heyman" w:date="2021-05-26T11:28:00Z">
                                    <w:rPr>
                                      <w:ins w:id="89" w:author="Donald Heyman" w:date="2021-05-26T11:27:00Z"/>
                                    </w:rPr>
                                  </w:rPrChange>
                                </w:rPr>
                              </w:pPr>
                              <w:ins w:id="90" w:author="Donald Heyman" w:date="2021-05-26T11:27:00Z">
                                <w:r w:rsidRPr="0068459F">
                                  <w:rPr>
                                    <w:i/>
                                    <w:lang w:val="en-US"/>
                                    <w:rPrChange w:id="91" w:author="Donald Heyman" w:date="2021-05-26T11:28:00Z">
                                      <w:rPr/>
                                    </w:rPrChange>
                                  </w:rPr>
                                  <w:t xml:space="preserve">Transceiver (regenerative and </w:t>
                                </w:r>
                                <w:proofErr w:type="spellStart"/>
                                <w:r w:rsidRPr="0068459F">
                                  <w:rPr>
                                    <w:i/>
                                    <w:lang w:val="en-US"/>
                                    <w:rPrChange w:id="92" w:author="Donald Heyman" w:date="2021-05-26T11:28:00Z">
                                      <w:rPr/>
                                    </w:rPrChange>
                                  </w:rPr>
                                  <w:t>bentpipe</w:t>
                                </w:r>
                                <w:proofErr w:type="spellEnd"/>
                                <w:r w:rsidRPr="0068459F">
                                  <w:rPr>
                                    <w:i/>
                                    <w:lang w:val="en-US"/>
                                    <w:rPrChange w:id="93" w:author="Donald Heyman" w:date="2021-05-26T11:28:00Z">
                                      <w:rPr/>
                                    </w:rPrChange>
                                  </w:rPr>
                                  <w:t>) in different frequency bands</w:t>
                                </w:r>
                              </w:ins>
                            </w:p>
                            <w:p w14:paraId="41A54FDF" w14:textId="77777777" w:rsidR="0068459F" w:rsidRPr="0068459F" w:rsidRDefault="0068459F" w:rsidP="0068459F">
                              <w:pPr>
                                <w:numPr>
                                  <w:ilvl w:val="0"/>
                                  <w:numId w:val="23"/>
                                </w:numPr>
                                <w:spacing w:before="100" w:beforeAutospacing="1" w:after="100" w:afterAutospacing="1"/>
                                <w:jc w:val="both"/>
                                <w:rPr>
                                  <w:ins w:id="94" w:author="Donald Heyman" w:date="2021-05-26T11:27:00Z"/>
                                  <w:i/>
                                  <w:lang w:val="en-US"/>
                                  <w:rPrChange w:id="95" w:author="Donald Heyman" w:date="2021-05-26T11:28:00Z">
                                    <w:rPr>
                                      <w:ins w:id="96" w:author="Donald Heyman" w:date="2021-05-26T11:27:00Z"/>
                                    </w:rPr>
                                  </w:rPrChange>
                                </w:rPr>
                              </w:pPr>
                              <w:ins w:id="97" w:author="Donald Heyman" w:date="2021-05-26T11:27:00Z">
                                <w:r w:rsidRPr="0068459F">
                                  <w:rPr>
                                    <w:i/>
                                    <w:lang w:val="en-US"/>
                                    <w:rPrChange w:id="98" w:author="Donald Heyman" w:date="2021-05-26T11:28:00Z">
                                      <w:rPr/>
                                    </w:rPrChange>
                                  </w:rPr>
                                  <w:t>Telecom Payload Technology, incl. Integrated Photonics</w:t>
                                </w:r>
                              </w:ins>
                            </w:p>
                            <w:p w14:paraId="7DF5ED95" w14:textId="77777777" w:rsidR="0068459F" w:rsidRPr="0068459F" w:rsidRDefault="0068459F" w:rsidP="0068459F">
                              <w:pPr>
                                <w:numPr>
                                  <w:ilvl w:val="0"/>
                                  <w:numId w:val="23"/>
                                </w:numPr>
                                <w:spacing w:before="100" w:beforeAutospacing="1" w:after="100" w:afterAutospacing="1"/>
                                <w:jc w:val="both"/>
                                <w:rPr>
                                  <w:ins w:id="99" w:author="Donald Heyman" w:date="2021-05-26T11:27:00Z"/>
                                  <w:i/>
                                  <w:rPrChange w:id="100" w:author="Donald Heyman" w:date="2021-05-26T11:28:00Z">
                                    <w:rPr>
                                      <w:ins w:id="101" w:author="Donald Heyman" w:date="2021-05-26T11:27:00Z"/>
                                    </w:rPr>
                                  </w:rPrChange>
                                </w:rPr>
                              </w:pPr>
                              <w:ins w:id="102" w:author="Donald Heyman" w:date="2021-05-26T11:27:00Z">
                                <w:r w:rsidRPr="0068459F">
                                  <w:rPr>
                                    <w:i/>
                                    <w:rPrChange w:id="103" w:author="Donald Heyman" w:date="2021-05-26T11:28:00Z">
                                      <w:rPr/>
                                    </w:rPrChange>
                                  </w:rPr>
                                  <w:t>RFI equipment</w:t>
                                </w:r>
                              </w:ins>
                            </w:p>
                            <w:p w14:paraId="5EA86995" w14:textId="77777777" w:rsidR="0068459F" w:rsidRPr="0068459F" w:rsidRDefault="0068459F" w:rsidP="0068459F">
                              <w:pPr>
                                <w:numPr>
                                  <w:ilvl w:val="0"/>
                                  <w:numId w:val="23"/>
                                </w:numPr>
                                <w:spacing w:before="100" w:beforeAutospacing="1" w:after="100" w:afterAutospacing="1"/>
                                <w:jc w:val="both"/>
                                <w:rPr>
                                  <w:ins w:id="104" w:author="Donald Heyman" w:date="2021-05-26T11:27:00Z"/>
                                  <w:i/>
                                  <w:rPrChange w:id="105" w:author="Donald Heyman" w:date="2021-05-26T11:28:00Z">
                                    <w:rPr>
                                      <w:ins w:id="106" w:author="Donald Heyman" w:date="2021-05-26T11:27:00Z"/>
                                    </w:rPr>
                                  </w:rPrChange>
                                </w:rPr>
                              </w:pPr>
                              <w:proofErr w:type="spellStart"/>
                              <w:ins w:id="107" w:author="Donald Heyman" w:date="2021-05-26T11:27:00Z">
                                <w:r w:rsidRPr="0068459F">
                                  <w:rPr>
                                    <w:i/>
                                    <w:rPrChange w:id="108" w:author="Donald Heyman" w:date="2021-05-26T11:28:00Z">
                                      <w:rPr/>
                                    </w:rPrChange>
                                  </w:rPr>
                                  <w:t>Navigation</w:t>
                                </w:r>
                                <w:proofErr w:type="spellEnd"/>
                                <w:r w:rsidRPr="0068459F">
                                  <w:rPr>
                                    <w:i/>
                                    <w:rPrChange w:id="109" w:author="Donald Heyman" w:date="2021-05-26T11:28:00Z">
                                      <w:rPr/>
                                    </w:rPrChange>
                                  </w:rPr>
                                  <w:t xml:space="preserve">- </w:t>
                                </w:r>
                                <w:proofErr w:type="spellStart"/>
                                <w:r w:rsidRPr="0068459F">
                                  <w:rPr>
                                    <w:i/>
                                    <w:rPrChange w:id="110" w:author="Donald Heyman" w:date="2021-05-26T11:28:00Z">
                                      <w:rPr/>
                                    </w:rPrChange>
                                  </w:rPr>
                                  <w:t>and</w:t>
                                </w:r>
                                <w:proofErr w:type="spellEnd"/>
                                <w:r w:rsidRPr="0068459F">
                                  <w:rPr>
                                    <w:i/>
                                    <w:rPrChange w:id="111" w:author="Donald Heyman" w:date="2021-05-26T11:28:00Z">
                                      <w:rPr/>
                                    </w:rPrChange>
                                  </w:rPr>
                                  <w:t xml:space="preserve"> radar </w:t>
                                </w:r>
                                <w:proofErr w:type="spellStart"/>
                                <w:r w:rsidRPr="0068459F">
                                  <w:rPr>
                                    <w:i/>
                                    <w:rPrChange w:id="112" w:author="Donald Heyman" w:date="2021-05-26T11:28:00Z">
                                      <w:rPr/>
                                    </w:rPrChange>
                                  </w:rPr>
                                  <w:t>solutions</w:t>
                                </w:r>
                                <w:proofErr w:type="spellEnd"/>
                              </w:ins>
                            </w:p>
                            <w:p w14:paraId="06CD238C" w14:textId="7DE76E17" w:rsidR="0068459F" w:rsidRPr="0068459F" w:rsidRDefault="0068459F" w:rsidP="0068459F">
                              <w:pPr>
                                <w:rPr>
                                  <w:ins w:id="113" w:author="Donald Heyman" w:date="2021-05-26T11:23:00Z"/>
                                  <w:i/>
                                  <w:rPrChange w:id="114" w:author="Donald Heyman" w:date="2021-05-26T11:28:00Z">
                                    <w:rPr>
                                      <w:ins w:id="115" w:author="Donald Heyman" w:date="2021-05-26T11:23:00Z"/>
                                    </w:rPr>
                                  </w:rPrChange>
                                </w:rPr>
                                <w:pPrChange w:id="116" w:author="Donald Heyman" w:date="2021-05-26T11:28:00Z">
                                  <w:pPr>
                                    <w:pStyle w:val="Heading3"/>
                                  </w:pPr>
                                </w:pPrChange>
                              </w:pPr>
                              <w:ins w:id="117" w:author="Donald Heyman" w:date="2021-05-26T11:27:00Z">
                                <w:r w:rsidRPr="0068459F">
                                  <w:rPr>
                                    <w:i/>
                                    <w:rPrChange w:id="118" w:author="Donald Heyman" w:date="2021-05-26T11:28:00Z">
                                      <w:rPr/>
                                    </w:rPrChange>
                                  </w:rPr>
                                  <w:t xml:space="preserve"> </w:t>
                                </w:r>
                              </w:ins>
                              <w:ins w:id="119" w:author="Donald Heyman" w:date="2021-05-26T11:23:00Z">
                                <w:r w:rsidRPr="0068459F">
                                  <w:rPr>
                                    <w:i/>
                                    <w:rPrChange w:id="120" w:author="Donald Heyman" w:date="2021-05-26T11:28:00Z">
                                      <w:rPr/>
                                    </w:rPrChange>
                                  </w:rPr>
                                  <w:t>Korte geschiedenis</w:t>
                                </w:r>
                                <w:bookmarkEnd w:id="79"/>
                              </w:ins>
                            </w:p>
                            <w:p w14:paraId="06D9596D" w14:textId="77777777" w:rsidR="0068459F" w:rsidRDefault="0068459F" w:rsidP="0068459F">
                              <w:pPr>
                                <w:rPr>
                                  <w:ins w:id="121" w:author="Donald Heyman" w:date="2021-05-26T11:29:00Z"/>
                                  <w:i/>
                                </w:rPr>
                              </w:pPr>
                              <w:ins w:id="122" w:author="Donald Heyman" w:date="2021-05-26T11:23:00Z">
                                <w:r w:rsidRPr="0068459F">
                                  <w:rPr>
                                    <w:i/>
                                    <w:rPrChange w:id="123" w:author="Donald Heyman" w:date="2021-05-26T11:28:00Z">
                                      <w:rPr/>
                                    </w:rPrChange>
                                  </w:rPr>
                                  <w:t xml:space="preserve">Antwerp Space is actief in ruimtetechnologie sinds 1962 en was oorspronkelijk een subdivisie van Bell Telephone Manufacturing Company. Het werd een autonoom dochterbedrijf van de Alcatel Space </w:t>
                                </w:r>
                                <w:proofErr w:type="spellStart"/>
                                <w:r w:rsidRPr="0068459F">
                                  <w:rPr>
                                    <w:i/>
                                    <w:rPrChange w:id="124" w:author="Donald Heyman" w:date="2021-05-26T11:28:00Z">
                                      <w:rPr/>
                                    </w:rPrChange>
                                  </w:rPr>
                                  <w:t>group</w:t>
                                </w:r>
                                <w:proofErr w:type="spellEnd"/>
                                <w:r w:rsidRPr="0068459F">
                                  <w:rPr>
                                    <w:i/>
                                    <w:rPrChange w:id="125" w:author="Donald Heyman" w:date="2021-05-26T11:28:00Z">
                                      <w:rPr/>
                                    </w:rPrChange>
                                  </w:rPr>
                                  <w:t xml:space="preserve"> in 1998, het bedrijf hield zich toen ook nog bezig met activiteiten gerelateerd aan defensie en werd toen “Alcatel Bell Space </w:t>
                                </w:r>
                                <w:proofErr w:type="spellStart"/>
                                <w:r w:rsidRPr="0068459F">
                                  <w:rPr>
                                    <w:i/>
                                    <w:rPrChange w:id="126" w:author="Donald Heyman" w:date="2021-05-26T11:28:00Z">
                                      <w:rPr/>
                                    </w:rPrChange>
                                  </w:rPr>
                                  <w:t>and</w:t>
                                </w:r>
                                <w:proofErr w:type="spellEnd"/>
                                <w:r w:rsidRPr="0068459F">
                                  <w:rPr>
                                    <w:i/>
                                    <w:rPrChange w:id="127" w:author="Donald Heyman" w:date="2021-05-26T11:28:00Z">
                                      <w:rPr/>
                                    </w:rPrChange>
                                  </w:rPr>
                                  <w:t xml:space="preserve"> </w:t>
                                </w:r>
                                <w:proofErr w:type="spellStart"/>
                                <w:r w:rsidRPr="0068459F">
                                  <w:rPr>
                                    <w:i/>
                                    <w:rPrChange w:id="128" w:author="Donald Heyman" w:date="2021-05-26T11:28:00Z">
                                      <w:rPr/>
                                    </w:rPrChange>
                                  </w:rPr>
                                  <w:t>Defence</w:t>
                                </w:r>
                                <w:proofErr w:type="spellEnd"/>
                                <w:r w:rsidRPr="0068459F">
                                  <w:rPr>
                                    <w:i/>
                                    <w:rPrChange w:id="129" w:author="Donald Heyman" w:date="2021-05-26T11:28:00Z">
                                      <w:rPr/>
                                    </w:rPrChange>
                                  </w:rPr>
                                  <w:t>“ genoemd. Deze activiteiten werden een jaar later verkocht en de naam werd veranderd naar “Alcatel Bell Space”.</w:t>
                                </w:r>
                                <w:r w:rsidRPr="0068459F">
                                  <w:rPr>
                                    <w:i/>
                                    <w:rPrChange w:id="130" w:author="Donald Heyman" w:date="2021-05-26T11:28:00Z">
                                      <w:rPr/>
                                    </w:rPrChange>
                                  </w:rPr>
                                  <w:br/>
                                  <w:t xml:space="preserve">In 2005 werd het bedrijf hernoemt naar “Alcatel </w:t>
                                </w:r>
                                <w:proofErr w:type="spellStart"/>
                                <w:r w:rsidRPr="0068459F">
                                  <w:rPr>
                                    <w:i/>
                                    <w:rPrChange w:id="131" w:author="Donald Heyman" w:date="2021-05-26T11:28:00Z">
                                      <w:rPr/>
                                    </w:rPrChange>
                                  </w:rPr>
                                  <w:t>Alenia</w:t>
                                </w:r>
                                <w:proofErr w:type="spellEnd"/>
                                <w:r w:rsidRPr="0068459F">
                                  <w:rPr>
                                    <w:i/>
                                    <w:rPrChange w:id="132" w:author="Donald Heyman" w:date="2021-05-26T11:28:00Z">
                                      <w:rPr/>
                                    </w:rPrChange>
                                  </w:rPr>
                                  <w:t xml:space="preserve"> Space Antwerp” wegens de fusie van Alcatel Space en </w:t>
                                </w:r>
                                <w:proofErr w:type="spellStart"/>
                                <w:r w:rsidRPr="0068459F">
                                  <w:rPr>
                                    <w:i/>
                                    <w:rPrChange w:id="133" w:author="Donald Heyman" w:date="2021-05-26T11:28:00Z">
                                      <w:rPr/>
                                    </w:rPrChange>
                                  </w:rPr>
                                  <w:t>Finmeccanica</w:t>
                                </w:r>
                                <w:proofErr w:type="spellEnd"/>
                                <w:r w:rsidRPr="0068459F">
                                  <w:rPr>
                                    <w:i/>
                                    <w:rPrChange w:id="134" w:author="Donald Heyman" w:date="2021-05-26T11:28:00Z">
                                      <w:rPr/>
                                    </w:rPrChange>
                                  </w:rPr>
                                  <w:t xml:space="preserve"> waarna het onderdeel werd van Alcatel </w:t>
                                </w:r>
                                <w:proofErr w:type="spellStart"/>
                                <w:r w:rsidRPr="0068459F">
                                  <w:rPr>
                                    <w:i/>
                                    <w:rPrChange w:id="135" w:author="Donald Heyman" w:date="2021-05-26T11:28:00Z">
                                      <w:rPr/>
                                    </w:rPrChange>
                                  </w:rPr>
                                  <w:t>Alenia</w:t>
                                </w:r>
                                <w:proofErr w:type="spellEnd"/>
                                <w:r w:rsidRPr="0068459F">
                                  <w:rPr>
                                    <w:i/>
                                    <w:rPrChange w:id="136" w:author="Donald Heyman" w:date="2021-05-26T11:28:00Z">
                                      <w:rPr/>
                                    </w:rPrChange>
                                  </w:rPr>
                                  <w:t xml:space="preserve"> Space. </w:t>
                                </w:r>
                                <w:r w:rsidRPr="0068459F">
                                  <w:rPr>
                                    <w:i/>
                                    <w:rPrChange w:id="137" w:author="Donald Heyman" w:date="2021-05-26T11:28:00Z">
                                      <w:rPr/>
                                    </w:rPrChange>
                                  </w:rPr>
                                  <w:br/>
                                  <w:t xml:space="preserve">2 jaar later werd de naam verandert naar “Thales </w:t>
                                </w:r>
                                <w:proofErr w:type="spellStart"/>
                                <w:r w:rsidRPr="0068459F">
                                  <w:rPr>
                                    <w:i/>
                                    <w:rPrChange w:id="138" w:author="Donald Heyman" w:date="2021-05-26T11:28:00Z">
                                      <w:rPr/>
                                    </w:rPrChange>
                                  </w:rPr>
                                  <w:t>Alenia</w:t>
                                </w:r>
                                <w:proofErr w:type="spellEnd"/>
                                <w:r w:rsidRPr="0068459F">
                                  <w:rPr>
                                    <w:i/>
                                    <w:rPrChange w:id="139" w:author="Donald Heyman" w:date="2021-05-26T11:28:00Z">
                                      <w:rPr/>
                                    </w:rPrChange>
                                  </w:rPr>
                                  <w:t xml:space="preserve"> Space Antwerp” nadat Thales de ruimte gerelateerde activiteiten van Alcatel overkocht.</w:t>
                                </w:r>
                                <w:r w:rsidRPr="0068459F">
                                  <w:rPr>
                                    <w:i/>
                                    <w:rPrChange w:id="140" w:author="Donald Heyman" w:date="2021-05-26T11:28:00Z">
                                      <w:rPr/>
                                    </w:rPrChange>
                                  </w:rPr>
                                  <w:br/>
                                  <w:t xml:space="preserve">In 2010 verkocht Thales </w:t>
                                </w:r>
                                <w:proofErr w:type="spellStart"/>
                                <w:r w:rsidRPr="0068459F">
                                  <w:rPr>
                                    <w:i/>
                                    <w:rPrChange w:id="141" w:author="Donald Heyman" w:date="2021-05-26T11:28:00Z">
                                      <w:rPr/>
                                    </w:rPrChange>
                                  </w:rPr>
                                  <w:t>Alenia</w:t>
                                </w:r>
                                <w:proofErr w:type="spellEnd"/>
                                <w:r w:rsidRPr="0068459F">
                                  <w:rPr>
                                    <w:i/>
                                    <w:rPrChange w:id="142" w:author="Donald Heyman" w:date="2021-05-26T11:28:00Z">
                                      <w:rPr/>
                                    </w:rPrChange>
                                  </w:rPr>
                                  <w:t xml:space="preserve"> Space zijn aandelen in het bedrijf aan OHB AG waarna de naam “Antwerp Space” werd en tot op heden is.</w:t>
                                </w:r>
                              </w:ins>
                            </w:p>
                            <w:p w14:paraId="4613C766" w14:textId="63A77F87" w:rsidR="0068459F" w:rsidRDefault="0068459F" w:rsidP="0068459F">
                              <w:pPr>
                                <w:rPr>
                                  <w:ins w:id="143" w:author="Donald Heyman" w:date="2021-05-26T11:29:00Z"/>
                                  <w:i/>
                                </w:rPr>
                              </w:pPr>
                              <w:ins w:id="144" w:author="Donald Heyman" w:date="2021-05-26T11:29:00Z">
                                <w:r>
                                  <w:rPr>
                                    <w:i/>
                                  </w:rPr>
                                  <w:t xml:space="preserve">Bron: </w:t>
                                </w:r>
                                <w:r w:rsidRPr="0068459F">
                                  <w:rPr>
                                    <w:i/>
                                  </w:rPr>
                                  <w:t>www.antwerpspace.be</w:t>
                                </w:r>
                              </w:ins>
                            </w:p>
                            <w:p w14:paraId="43F66C4F" w14:textId="77777777" w:rsidR="0068459F" w:rsidRPr="0068459F" w:rsidRDefault="0068459F" w:rsidP="0068459F">
                              <w:pPr>
                                <w:rPr>
                                  <w:ins w:id="145" w:author="Donald Heyman" w:date="2021-05-26T11:23:00Z"/>
                                  <w:i/>
                                  <w:rPrChange w:id="146" w:author="Donald Heyman" w:date="2021-05-26T11:28:00Z">
                                    <w:rPr>
                                      <w:ins w:id="147" w:author="Donald Heyman" w:date="2021-05-26T11:23:00Z"/>
                                    </w:rPr>
                                  </w:rPrChange>
                                </w:rPr>
                              </w:pPr>
                            </w:p>
                            <w:p w14:paraId="760D91C3" w14:textId="19FA7681" w:rsidR="00792248" w:rsidRPr="0068459F" w:rsidRDefault="007922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C39A13" id="_x0000_t202" coordsize="21600,21600" o:spt="202" path="m,l,21600r21600,l21600,xe">
                  <v:stroke joinstyle="miter"/>
                  <v:path gradientshapeok="t" o:connecttype="rect"/>
                </v:shapetype>
                <v:shape id="Text Box 2" o:spid="_x0000_s1026" type="#_x0000_t202" style="position:absolute;margin-left:2.7pt;margin-top:36.4pt;width:436.15pt;height:359.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">
                  <v:textbox>
                    <w:txbxContent>
                      <w:p w14:paraId="1B0E589E" w14:textId="77777777" w:rsidR="0068459F" w:rsidRPr="0068459F" w:rsidRDefault="0068459F" w:rsidP="0068459F">
                        <w:pPr>
                          <w:rPr>
                            <w:ins w:id="148" w:author="Donald Heyman" w:date="2021-05-26T11:23:00Z"/>
                            <w:i/>
                            <w:rPrChange w:id="149" w:author="Donald Heyman" w:date="2021-05-26T11:28:00Z">
                              <w:rPr>
                                <w:ins w:id="150" w:author="Donald Heyman" w:date="2021-05-26T11:23:00Z"/>
                              </w:rPr>
                            </w:rPrChange>
                          </w:rPr>
                        </w:pPr>
                        <w:ins w:id="151" w:author="Donald Heyman" w:date="2021-05-26T11:23:00Z">
                          <w:r w:rsidRPr="0068459F">
                            <w:rPr>
                              <w:b/>
                              <w:i/>
                              <w:rPrChange w:id="152" w:author="Donald Heyman" w:date="2021-05-26T11:28:00Z">
                                <w:rPr/>
                              </w:rPrChange>
                            </w:rPr>
                            <w:t>Antwerp Space</w:t>
                          </w:r>
                          <w:r w:rsidRPr="0068459F">
                            <w:rPr>
                              <w:i/>
                              <w:rPrChange w:id="153" w:author="Donald Heyman" w:date="2021-05-26T11:28:00Z">
                                <w:rPr/>
                              </w:rPrChange>
                            </w:rPr>
                            <w:t xml:space="preserve"> is een snelgroeiend bedrijf met een focus op de communicatie-aspecten met satellieten, de voornaamste producten zijn: </w:t>
                          </w:r>
                        </w:ins>
                      </w:p>
                      <w:p w14:paraId="275530D8" w14:textId="60AEC54D" w:rsidR="0068459F" w:rsidRPr="0068459F" w:rsidRDefault="0068459F" w:rsidP="0068459F">
                        <w:pPr>
                          <w:numPr>
                            <w:ilvl w:val="0"/>
                            <w:numId w:val="23"/>
                          </w:numPr>
                          <w:spacing w:before="100" w:beforeAutospacing="1" w:after="100" w:afterAutospacing="1"/>
                          <w:jc w:val="both"/>
                          <w:rPr>
                            <w:ins w:id="154" w:author="Donald Heyman" w:date="2021-05-26T11:27:00Z"/>
                            <w:i/>
                            <w:rPrChange w:id="155" w:author="Donald Heyman" w:date="2021-05-26T11:28:00Z">
                              <w:rPr>
                                <w:ins w:id="156" w:author="Donald Heyman" w:date="2021-05-26T11:27:00Z"/>
                              </w:rPr>
                            </w:rPrChange>
                          </w:rPr>
                        </w:pPr>
                        <w:bookmarkStart w:id="157" w:name="_Toc514518276"/>
                        <w:proofErr w:type="spellStart"/>
                        <w:ins w:id="158" w:author="Donald Heyman" w:date="2021-05-26T11:27:00Z">
                          <w:r w:rsidRPr="0068459F">
                            <w:rPr>
                              <w:i/>
                              <w:rPrChange w:id="159" w:author="Donald Heyman" w:date="2021-05-26T11:28:00Z">
                                <w:rPr/>
                              </w:rPrChange>
                            </w:rPr>
                            <w:t>Satellite</w:t>
                          </w:r>
                          <w:proofErr w:type="spellEnd"/>
                          <w:r w:rsidRPr="0068459F">
                            <w:rPr>
                              <w:i/>
                              <w:rPrChange w:id="160" w:author="Donald Heyman" w:date="2021-05-26T11:28:00Z">
                                <w:rPr/>
                              </w:rPrChange>
                            </w:rPr>
                            <w:t xml:space="preserve"> Communication Sub</w:t>
                          </w:r>
                        </w:ins>
                        <w:ins w:id="161" w:author="Donald Heyman" w:date="2021-05-26T11:28:00Z">
                          <w:r w:rsidRPr="0068459F">
                            <w:rPr>
                              <w:i/>
                              <w:rPrChange w:id="162" w:author="Donald Heyman" w:date="2021-05-26T11:28:00Z">
                                <w:rPr/>
                              </w:rPrChange>
                            </w:rPr>
                            <w:t>-</w:t>
                          </w:r>
                        </w:ins>
                        <w:ins w:id="163" w:author="Donald Heyman" w:date="2021-05-26T11:27:00Z">
                          <w:r w:rsidRPr="0068459F">
                            <w:rPr>
                              <w:i/>
                              <w:rPrChange w:id="164" w:author="Donald Heyman" w:date="2021-05-26T11:28:00Z">
                                <w:rPr/>
                              </w:rPrChange>
                            </w:rPr>
                            <w:t>systems</w:t>
                          </w:r>
                        </w:ins>
                      </w:p>
                      <w:p w14:paraId="0A3F8386" w14:textId="77777777" w:rsidR="0068459F" w:rsidRPr="0068459F" w:rsidRDefault="0068459F" w:rsidP="0068459F">
                        <w:pPr>
                          <w:numPr>
                            <w:ilvl w:val="0"/>
                            <w:numId w:val="23"/>
                          </w:numPr>
                          <w:spacing w:before="100" w:beforeAutospacing="1" w:after="100" w:afterAutospacing="1"/>
                          <w:jc w:val="both"/>
                          <w:rPr>
                            <w:ins w:id="165" w:author="Donald Heyman" w:date="2021-05-26T11:27:00Z"/>
                            <w:i/>
                            <w:lang w:val="en-US"/>
                            <w:rPrChange w:id="166" w:author="Donald Heyman" w:date="2021-05-26T11:28:00Z">
                              <w:rPr>
                                <w:ins w:id="167" w:author="Donald Heyman" w:date="2021-05-26T11:27:00Z"/>
                              </w:rPr>
                            </w:rPrChange>
                          </w:rPr>
                        </w:pPr>
                        <w:ins w:id="168" w:author="Donald Heyman" w:date="2021-05-26T11:27:00Z">
                          <w:r w:rsidRPr="0068459F">
                            <w:rPr>
                              <w:i/>
                              <w:lang w:val="en-US"/>
                              <w:rPrChange w:id="169" w:author="Donald Heyman" w:date="2021-05-26T11:28:00Z">
                                <w:rPr/>
                              </w:rPrChange>
                            </w:rPr>
                            <w:t xml:space="preserve">Transceiver (regenerative and </w:t>
                          </w:r>
                          <w:proofErr w:type="spellStart"/>
                          <w:r w:rsidRPr="0068459F">
                            <w:rPr>
                              <w:i/>
                              <w:lang w:val="en-US"/>
                              <w:rPrChange w:id="170" w:author="Donald Heyman" w:date="2021-05-26T11:28:00Z">
                                <w:rPr/>
                              </w:rPrChange>
                            </w:rPr>
                            <w:t>bentpipe</w:t>
                          </w:r>
                          <w:proofErr w:type="spellEnd"/>
                          <w:r w:rsidRPr="0068459F">
                            <w:rPr>
                              <w:i/>
                              <w:lang w:val="en-US"/>
                              <w:rPrChange w:id="171" w:author="Donald Heyman" w:date="2021-05-26T11:28:00Z">
                                <w:rPr/>
                              </w:rPrChange>
                            </w:rPr>
                            <w:t>) in different frequency bands</w:t>
                          </w:r>
                        </w:ins>
                      </w:p>
                      <w:p w14:paraId="41A54FDF" w14:textId="77777777" w:rsidR="0068459F" w:rsidRPr="0068459F" w:rsidRDefault="0068459F" w:rsidP="0068459F">
                        <w:pPr>
                          <w:numPr>
                            <w:ilvl w:val="0"/>
                            <w:numId w:val="23"/>
                          </w:numPr>
                          <w:spacing w:before="100" w:beforeAutospacing="1" w:after="100" w:afterAutospacing="1"/>
                          <w:jc w:val="both"/>
                          <w:rPr>
                            <w:ins w:id="172" w:author="Donald Heyman" w:date="2021-05-26T11:27:00Z"/>
                            <w:i/>
                            <w:lang w:val="en-US"/>
                            <w:rPrChange w:id="173" w:author="Donald Heyman" w:date="2021-05-26T11:28:00Z">
                              <w:rPr>
                                <w:ins w:id="174" w:author="Donald Heyman" w:date="2021-05-26T11:27:00Z"/>
                              </w:rPr>
                            </w:rPrChange>
                          </w:rPr>
                        </w:pPr>
                        <w:ins w:id="175" w:author="Donald Heyman" w:date="2021-05-26T11:27:00Z">
                          <w:r w:rsidRPr="0068459F">
                            <w:rPr>
                              <w:i/>
                              <w:lang w:val="en-US"/>
                              <w:rPrChange w:id="176" w:author="Donald Heyman" w:date="2021-05-26T11:28:00Z">
                                <w:rPr/>
                              </w:rPrChange>
                            </w:rPr>
                            <w:t>Telecom Payload Technology, incl. Integrated Photonics</w:t>
                          </w:r>
                        </w:ins>
                      </w:p>
                      <w:p w14:paraId="7DF5ED95" w14:textId="77777777" w:rsidR="0068459F" w:rsidRPr="0068459F" w:rsidRDefault="0068459F" w:rsidP="0068459F">
                        <w:pPr>
                          <w:numPr>
                            <w:ilvl w:val="0"/>
                            <w:numId w:val="23"/>
                          </w:numPr>
                          <w:spacing w:before="100" w:beforeAutospacing="1" w:after="100" w:afterAutospacing="1"/>
                          <w:jc w:val="both"/>
                          <w:rPr>
                            <w:ins w:id="177" w:author="Donald Heyman" w:date="2021-05-26T11:27:00Z"/>
                            <w:i/>
                            <w:rPrChange w:id="178" w:author="Donald Heyman" w:date="2021-05-26T11:28:00Z">
                              <w:rPr>
                                <w:ins w:id="179" w:author="Donald Heyman" w:date="2021-05-26T11:27:00Z"/>
                              </w:rPr>
                            </w:rPrChange>
                          </w:rPr>
                        </w:pPr>
                        <w:ins w:id="180" w:author="Donald Heyman" w:date="2021-05-26T11:27:00Z">
                          <w:r w:rsidRPr="0068459F">
                            <w:rPr>
                              <w:i/>
                              <w:rPrChange w:id="181" w:author="Donald Heyman" w:date="2021-05-26T11:28:00Z">
                                <w:rPr/>
                              </w:rPrChange>
                            </w:rPr>
                            <w:t>RFI equipment</w:t>
                          </w:r>
                        </w:ins>
                      </w:p>
                      <w:p w14:paraId="5EA86995" w14:textId="77777777" w:rsidR="0068459F" w:rsidRPr="0068459F" w:rsidRDefault="0068459F" w:rsidP="0068459F">
                        <w:pPr>
                          <w:numPr>
                            <w:ilvl w:val="0"/>
                            <w:numId w:val="23"/>
                          </w:numPr>
                          <w:spacing w:before="100" w:beforeAutospacing="1" w:after="100" w:afterAutospacing="1"/>
                          <w:jc w:val="both"/>
                          <w:rPr>
                            <w:ins w:id="182" w:author="Donald Heyman" w:date="2021-05-26T11:27:00Z"/>
                            <w:i/>
                            <w:rPrChange w:id="183" w:author="Donald Heyman" w:date="2021-05-26T11:28:00Z">
                              <w:rPr>
                                <w:ins w:id="184" w:author="Donald Heyman" w:date="2021-05-26T11:27:00Z"/>
                              </w:rPr>
                            </w:rPrChange>
                          </w:rPr>
                        </w:pPr>
                        <w:proofErr w:type="spellStart"/>
                        <w:ins w:id="185" w:author="Donald Heyman" w:date="2021-05-26T11:27:00Z">
                          <w:r w:rsidRPr="0068459F">
                            <w:rPr>
                              <w:i/>
                              <w:rPrChange w:id="186" w:author="Donald Heyman" w:date="2021-05-26T11:28:00Z">
                                <w:rPr/>
                              </w:rPrChange>
                            </w:rPr>
                            <w:t>Navigation</w:t>
                          </w:r>
                          <w:proofErr w:type="spellEnd"/>
                          <w:r w:rsidRPr="0068459F">
                            <w:rPr>
                              <w:i/>
                              <w:rPrChange w:id="187" w:author="Donald Heyman" w:date="2021-05-26T11:28:00Z">
                                <w:rPr/>
                              </w:rPrChange>
                            </w:rPr>
                            <w:t xml:space="preserve">- </w:t>
                          </w:r>
                          <w:proofErr w:type="spellStart"/>
                          <w:r w:rsidRPr="0068459F">
                            <w:rPr>
                              <w:i/>
                              <w:rPrChange w:id="188" w:author="Donald Heyman" w:date="2021-05-26T11:28:00Z">
                                <w:rPr/>
                              </w:rPrChange>
                            </w:rPr>
                            <w:t>and</w:t>
                          </w:r>
                          <w:proofErr w:type="spellEnd"/>
                          <w:r w:rsidRPr="0068459F">
                            <w:rPr>
                              <w:i/>
                              <w:rPrChange w:id="189" w:author="Donald Heyman" w:date="2021-05-26T11:28:00Z">
                                <w:rPr/>
                              </w:rPrChange>
                            </w:rPr>
                            <w:t xml:space="preserve"> radar </w:t>
                          </w:r>
                          <w:proofErr w:type="spellStart"/>
                          <w:r w:rsidRPr="0068459F">
                            <w:rPr>
                              <w:i/>
                              <w:rPrChange w:id="190" w:author="Donald Heyman" w:date="2021-05-26T11:28:00Z">
                                <w:rPr/>
                              </w:rPrChange>
                            </w:rPr>
                            <w:t>solutions</w:t>
                          </w:r>
                          <w:proofErr w:type="spellEnd"/>
                        </w:ins>
                      </w:p>
                      <w:p w14:paraId="06CD238C" w14:textId="7DE76E17" w:rsidR="0068459F" w:rsidRPr="0068459F" w:rsidRDefault="0068459F" w:rsidP="0068459F">
                        <w:pPr>
                          <w:rPr>
                            <w:ins w:id="191" w:author="Donald Heyman" w:date="2021-05-26T11:23:00Z"/>
                            <w:i/>
                            <w:rPrChange w:id="192" w:author="Donald Heyman" w:date="2021-05-26T11:28:00Z">
                              <w:rPr>
                                <w:ins w:id="193" w:author="Donald Heyman" w:date="2021-05-26T11:23:00Z"/>
                              </w:rPr>
                            </w:rPrChange>
                          </w:rPr>
                          <w:pPrChange w:id="194" w:author="Donald Heyman" w:date="2021-05-26T11:28:00Z">
                            <w:pPr>
                              <w:pStyle w:val="Heading3"/>
                            </w:pPr>
                          </w:pPrChange>
                        </w:pPr>
                        <w:ins w:id="195" w:author="Donald Heyman" w:date="2021-05-26T11:27:00Z">
                          <w:r w:rsidRPr="0068459F">
                            <w:rPr>
                              <w:i/>
                              <w:rPrChange w:id="196" w:author="Donald Heyman" w:date="2021-05-26T11:28:00Z">
                                <w:rPr/>
                              </w:rPrChange>
                            </w:rPr>
                            <w:t xml:space="preserve"> </w:t>
                          </w:r>
                        </w:ins>
                        <w:ins w:id="197" w:author="Donald Heyman" w:date="2021-05-26T11:23:00Z">
                          <w:r w:rsidRPr="0068459F">
                            <w:rPr>
                              <w:i/>
                              <w:rPrChange w:id="198" w:author="Donald Heyman" w:date="2021-05-26T11:28:00Z">
                                <w:rPr/>
                              </w:rPrChange>
                            </w:rPr>
                            <w:t>Korte geschiedenis</w:t>
                          </w:r>
                          <w:bookmarkEnd w:id="157"/>
                        </w:ins>
                      </w:p>
                      <w:p w14:paraId="06D9596D" w14:textId="77777777" w:rsidR="0068459F" w:rsidRDefault="0068459F" w:rsidP="0068459F">
                        <w:pPr>
                          <w:rPr>
                            <w:ins w:id="199" w:author="Donald Heyman" w:date="2021-05-26T11:29:00Z"/>
                            <w:i/>
                          </w:rPr>
                        </w:pPr>
                        <w:ins w:id="200" w:author="Donald Heyman" w:date="2021-05-26T11:23:00Z">
                          <w:r w:rsidRPr="0068459F">
                            <w:rPr>
                              <w:i/>
                              <w:rPrChange w:id="201" w:author="Donald Heyman" w:date="2021-05-26T11:28:00Z">
                                <w:rPr/>
                              </w:rPrChange>
                            </w:rPr>
                            <w:t xml:space="preserve">Antwerp Space is actief in ruimtetechnologie sinds 1962 en was oorspronkelijk een subdivisie van Bell Telephone Manufacturing Company. Het werd een autonoom dochterbedrijf van de Alcatel Space </w:t>
                          </w:r>
                          <w:proofErr w:type="spellStart"/>
                          <w:r w:rsidRPr="0068459F">
                            <w:rPr>
                              <w:i/>
                              <w:rPrChange w:id="202" w:author="Donald Heyman" w:date="2021-05-26T11:28:00Z">
                                <w:rPr/>
                              </w:rPrChange>
                            </w:rPr>
                            <w:t>group</w:t>
                          </w:r>
                          <w:proofErr w:type="spellEnd"/>
                          <w:r w:rsidRPr="0068459F">
                            <w:rPr>
                              <w:i/>
                              <w:rPrChange w:id="203" w:author="Donald Heyman" w:date="2021-05-26T11:28:00Z">
                                <w:rPr/>
                              </w:rPrChange>
                            </w:rPr>
                            <w:t xml:space="preserve"> in 1998, het bedrijf hield zich toen ook nog bezig met activiteiten gerelateerd aan defensie en werd toen “Alcatel Bell Space </w:t>
                          </w:r>
                          <w:proofErr w:type="spellStart"/>
                          <w:r w:rsidRPr="0068459F">
                            <w:rPr>
                              <w:i/>
                              <w:rPrChange w:id="204" w:author="Donald Heyman" w:date="2021-05-26T11:28:00Z">
                                <w:rPr/>
                              </w:rPrChange>
                            </w:rPr>
                            <w:t>and</w:t>
                          </w:r>
                          <w:proofErr w:type="spellEnd"/>
                          <w:r w:rsidRPr="0068459F">
                            <w:rPr>
                              <w:i/>
                              <w:rPrChange w:id="205" w:author="Donald Heyman" w:date="2021-05-26T11:28:00Z">
                                <w:rPr/>
                              </w:rPrChange>
                            </w:rPr>
                            <w:t xml:space="preserve"> </w:t>
                          </w:r>
                          <w:proofErr w:type="spellStart"/>
                          <w:r w:rsidRPr="0068459F">
                            <w:rPr>
                              <w:i/>
                              <w:rPrChange w:id="206" w:author="Donald Heyman" w:date="2021-05-26T11:28:00Z">
                                <w:rPr/>
                              </w:rPrChange>
                            </w:rPr>
                            <w:t>Defence</w:t>
                          </w:r>
                          <w:proofErr w:type="spellEnd"/>
                          <w:r w:rsidRPr="0068459F">
                            <w:rPr>
                              <w:i/>
                              <w:rPrChange w:id="207" w:author="Donald Heyman" w:date="2021-05-26T11:28:00Z">
                                <w:rPr/>
                              </w:rPrChange>
                            </w:rPr>
                            <w:t>“ genoemd. Deze activiteiten werden een jaar later verkocht en de naam werd veranderd naar “Alcatel Bell Space”.</w:t>
                          </w:r>
                          <w:r w:rsidRPr="0068459F">
                            <w:rPr>
                              <w:i/>
                              <w:rPrChange w:id="208" w:author="Donald Heyman" w:date="2021-05-26T11:28:00Z">
                                <w:rPr/>
                              </w:rPrChange>
                            </w:rPr>
                            <w:br/>
                            <w:t xml:space="preserve">In 2005 werd het bedrijf hernoemt naar “Alcatel </w:t>
                          </w:r>
                          <w:proofErr w:type="spellStart"/>
                          <w:r w:rsidRPr="0068459F">
                            <w:rPr>
                              <w:i/>
                              <w:rPrChange w:id="209" w:author="Donald Heyman" w:date="2021-05-26T11:28:00Z">
                                <w:rPr/>
                              </w:rPrChange>
                            </w:rPr>
                            <w:t>Alenia</w:t>
                          </w:r>
                          <w:proofErr w:type="spellEnd"/>
                          <w:r w:rsidRPr="0068459F">
                            <w:rPr>
                              <w:i/>
                              <w:rPrChange w:id="210" w:author="Donald Heyman" w:date="2021-05-26T11:28:00Z">
                                <w:rPr/>
                              </w:rPrChange>
                            </w:rPr>
                            <w:t xml:space="preserve"> Space Antwerp” wegens de fusie van Alcatel Space en </w:t>
                          </w:r>
                          <w:proofErr w:type="spellStart"/>
                          <w:r w:rsidRPr="0068459F">
                            <w:rPr>
                              <w:i/>
                              <w:rPrChange w:id="211" w:author="Donald Heyman" w:date="2021-05-26T11:28:00Z">
                                <w:rPr/>
                              </w:rPrChange>
                            </w:rPr>
                            <w:t>Finmeccanica</w:t>
                          </w:r>
                          <w:proofErr w:type="spellEnd"/>
                          <w:r w:rsidRPr="0068459F">
                            <w:rPr>
                              <w:i/>
                              <w:rPrChange w:id="212" w:author="Donald Heyman" w:date="2021-05-26T11:28:00Z">
                                <w:rPr/>
                              </w:rPrChange>
                            </w:rPr>
                            <w:t xml:space="preserve"> waarna het onderdeel werd van Alcatel </w:t>
                          </w:r>
                          <w:proofErr w:type="spellStart"/>
                          <w:r w:rsidRPr="0068459F">
                            <w:rPr>
                              <w:i/>
                              <w:rPrChange w:id="213" w:author="Donald Heyman" w:date="2021-05-26T11:28:00Z">
                                <w:rPr/>
                              </w:rPrChange>
                            </w:rPr>
                            <w:t>Alenia</w:t>
                          </w:r>
                          <w:proofErr w:type="spellEnd"/>
                          <w:r w:rsidRPr="0068459F">
                            <w:rPr>
                              <w:i/>
                              <w:rPrChange w:id="214" w:author="Donald Heyman" w:date="2021-05-26T11:28:00Z">
                                <w:rPr/>
                              </w:rPrChange>
                            </w:rPr>
                            <w:t xml:space="preserve"> Space. </w:t>
                          </w:r>
                          <w:r w:rsidRPr="0068459F">
                            <w:rPr>
                              <w:i/>
                              <w:rPrChange w:id="215" w:author="Donald Heyman" w:date="2021-05-26T11:28:00Z">
                                <w:rPr/>
                              </w:rPrChange>
                            </w:rPr>
                            <w:br/>
                            <w:t xml:space="preserve">2 jaar later werd de naam verandert naar “Thales </w:t>
                          </w:r>
                          <w:proofErr w:type="spellStart"/>
                          <w:r w:rsidRPr="0068459F">
                            <w:rPr>
                              <w:i/>
                              <w:rPrChange w:id="216" w:author="Donald Heyman" w:date="2021-05-26T11:28:00Z">
                                <w:rPr/>
                              </w:rPrChange>
                            </w:rPr>
                            <w:t>Alenia</w:t>
                          </w:r>
                          <w:proofErr w:type="spellEnd"/>
                          <w:r w:rsidRPr="0068459F">
                            <w:rPr>
                              <w:i/>
                              <w:rPrChange w:id="217" w:author="Donald Heyman" w:date="2021-05-26T11:28:00Z">
                                <w:rPr/>
                              </w:rPrChange>
                            </w:rPr>
                            <w:t xml:space="preserve"> Space Antwerp” nadat Thales de ruimte gerelateerde activiteiten van Alcatel overkocht.</w:t>
                          </w:r>
                          <w:r w:rsidRPr="0068459F">
                            <w:rPr>
                              <w:i/>
                              <w:rPrChange w:id="218" w:author="Donald Heyman" w:date="2021-05-26T11:28:00Z">
                                <w:rPr/>
                              </w:rPrChange>
                            </w:rPr>
                            <w:br/>
                            <w:t xml:space="preserve">In 2010 verkocht Thales </w:t>
                          </w:r>
                          <w:proofErr w:type="spellStart"/>
                          <w:r w:rsidRPr="0068459F">
                            <w:rPr>
                              <w:i/>
                              <w:rPrChange w:id="219" w:author="Donald Heyman" w:date="2021-05-26T11:28:00Z">
                                <w:rPr/>
                              </w:rPrChange>
                            </w:rPr>
                            <w:t>Alenia</w:t>
                          </w:r>
                          <w:proofErr w:type="spellEnd"/>
                          <w:r w:rsidRPr="0068459F">
                            <w:rPr>
                              <w:i/>
                              <w:rPrChange w:id="220" w:author="Donald Heyman" w:date="2021-05-26T11:28:00Z">
                                <w:rPr/>
                              </w:rPrChange>
                            </w:rPr>
                            <w:t xml:space="preserve"> Space zijn aandelen in het bedrijf aan OHB AG waarna de naam “Antwerp Space” werd en tot op heden is.</w:t>
                          </w:r>
                        </w:ins>
                      </w:p>
                      <w:p w14:paraId="4613C766" w14:textId="63A77F87" w:rsidR="0068459F" w:rsidRDefault="0068459F" w:rsidP="0068459F">
                        <w:pPr>
                          <w:rPr>
                            <w:ins w:id="221" w:author="Donald Heyman" w:date="2021-05-26T11:29:00Z"/>
                            <w:i/>
                          </w:rPr>
                        </w:pPr>
                        <w:ins w:id="222" w:author="Donald Heyman" w:date="2021-05-26T11:29:00Z">
                          <w:r>
                            <w:rPr>
                              <w:i/>
                            </w:rPr>
                            <w:t xml:space="preserve">Bron: </w:t>
                          </w:r>
                          <w:r w:rsidRPr="0068459F">
                            <w:rPr>
                              <w:i/>
                            </w:rPr>
                            <w:t>www.antwerpspace.be</w:t>
                          </w:r>
                        </w:ins>
                      </w:p>
                      <w:p w14:paraId="43F66C4F" w14:textId="77777777" w:rsidR="0068459F" w:rsidRPr="0068459F" w:rsidRDefault="0068459F" w:rsidP="0068459F">
                        <w:pPr>
                          <w:rPr>
                            <w:ins w:id="223" w:author="Donald Heyman" w:date="2021-05-26T11:23:00Z"/>
                            <w:i/>
                            <w:rPrChange w:id="224" w:author="Donald Heyman" w:date="2021-05-26T11:28:00Z">
                              <w:rPr>
                                <w:ins w:id="225" w:author="Donald Heyman" w:date="2021-05-26T11:23:00Z"/>
                              </w:rPr>
                            </w:rPrChange>
                          </w:rPr>
                        </w:pPr>
                      </w:p>
                      <w:p w14:paraId="760D91C3" w14:textId="19FA7681" w:rsidR="00792248" w:rsidRPr="0068459F" w:rsidRDefault="00792248"/>
                    </w:txbxContent>
                  </v:textbox>
                  <w10:wrap type="square"/>
                </v:shape>
              </w:pict>
            </mc:Fallback>
          </mc:AlternateContent>
        </w:r>
      </w:ins>
      <w:r w:rsidR="006D488D">
        <w:t>Het doel van dit project is om een</w:t>
      </w:r>
      <w:r w:rsidR="006805CA" w:rsidRPr="00FA0719">
        <w:t xml:space="preserve"> 'second level' protectie tussen de labo-voeding en het prototype</w:t>
      </w:r>
      <w:ins w:id="226" w:author="Donald Heyman" w:date="2021-05-26T10:08:00Z">
        <w:r w:rsidR="00792248">
          <w:t>,</w:t>
        </w:r>
      </w:ins>
      <w:r w:rsidR="006805CA" w:rsidRPr="00FA0719">
        <w:t xml:space="preserve"> bijvoorbeeld een transponder</w:t>
      </w:r>
      <w:r w:rsidR="006805CA">
        <w:t xml:space="preserve"> te maken.</w:t>
      </w:r>
    </w:p>
    <w:p w14:paraId="4B7F954C" w14:textId="77777777" w:rsidR="0068459F" w:rsidRDefault="0068459F" w:rsidP="009F1240">
      <w:pPr>
        <w:rPr>
          <w:ins w:id="227" w:author="Donald Heyman" w:date="2021-05-26T10:10:00Z"/>
        </w:rPr>
      </w:pPr>
    </w:p>
    <w:p w14:paraId="1EBAD29B" w14:textId="20798415" w:rsidR="00792248" w:rsidDel="00904AE0" w:rsidRDefault="00792248" w:rsidP="009F1240">
      <w:pPr>
        <w:rPr>
          <w:del w:id="228" w:author="Donald Heyman" w:date="2021-05-26T10:42:00Z"/>
        </w:rPr>
      </w:pPr>
    </w:p>
    <w:p w14:paraId="10A17116" w14:textId="14E3CB98" w:rsidR="00FA0719" w:rsidRDefault="006D488D" w:rsidP="009F1240">
      <w:r>
        <w:t xml:space="preserve">Bij Antwerp Space wordt er gewerkt met </w:t>
      </w:r>
      <w:ins w:id="229" w:author="Donald Heyman" w:date="2021-05-26T10:05:00Z">
        <w:r w:rsidR="00792248">
          <w:t>‘</w:t>
        </w:r>
      </w:ins>
      <w:proofErr w:type="spellStart"/>
      <w:r>
        <w:t>space</w:t>
      </w:r>
      <w:proofErr w:type="spellEnd"/>
      <w:r>
        <w:t xml:space="preserve"> </w:t>
      </w:r>
      <w:proofErr w:type="spellStart"/>
      <w:r>
        <w:t>grade</w:t>
      </w:r>
      <w:proofErr w:type="spellEnd"/>
      <w:ins w:id="230" w:author="Donald Heyman" w:date="2021-05-26T10:05:00Z">
        <w:r w:rsidR="00792248">
          <w:t>’</w:t>
        </w:r>
      </w:ins>
      <w:r>
        <w:t xml:space="preserve"> elektronica</w:t>
      </w:r>
      <w:ins w:id="231" w:author="Donald Heyman" w:date="2021-05-26T10:06:00Z">
        <w:r w:rsidR="00792248">
          <w:t xml:space="preserve"> componenten die geschikt zijn voor gebruik in de ruimte waar deze worden blootgesteld aan extreme temperaturen, </w:t>
        </w:r>
      </w:ins>
      <w:ins w:id="232" w:author="Donald Heyman" w:date="2021-05-26T12:11:00Z">
        <w:r w:rsidR="001D4540">
          <w:t>vacuüm</w:t>
        </w:r>
      </w:ins>
      <w:ins w:id="233" w:author="Donald Heyman" w:date="2021-05-26T10:06:00Z">
        <w:r w:rsidR="00792248">
          <w:t>, straling</w:t>
        </w:r>
      </w:ins>
      <w:ins w:id="234" w:author="Donald Heyman" w:date="2021-05-26T10:07:00Z">
        <w:r w:rsidR="00792248">
          <w:t xml:space="preserve"> en hevig</w:t>
        </w:r>
      </w:ins>
      <w:ins w:id="235" w:author="Donald Heyman" w:date="2021-05-26T10:06:00Z">
        <w:r w:rsidR="00792248">
          <w:t xml:space="preserve"> vibraties</w:t>
        </w:r>
      </w:ins>
      <w:ins w:id="236" w:author="Donald Heyman" w:date="2021-05-26T10:07:00Z">
        <w:r w:rsidR="00792248">
          <w:t xml:space="preserve"> tijdens de lancering</w:t>
        </w:r>
      </w:ins>
      <w:ins w:id="237" w:author="Donald Heyman" w:date="2021-05-26T10:06:00Z">
        <w:r w:rsidR="00792248">
          <w:t>.</w:t>
        </w:r>
      </w:ins>
      <w:del w:id="238" w:author="Donald Heyman" w:date="2021-05-26T10:06:00Z">
        <w:r w:rsidDel="00792248">
          <w:delText>.</w:delText>
        </w:r>
      </w:del>
      <w:r>
        <w:t xml:space="preserve"> Deze onderdelen kost</w:t>
      </w:r>
      <w:ins w:id="239" w:author="Donald Heyman" w:date="2021-05-26T10:05:00Z">
        <w:r w:rsidR="00792248">
          <w:t>en</w:t>
        </w:r>
      </w:ins>
      <w:r>
        <w:t xml:space="preserve"> veel meer dan onderdelen d</w:t>
      </w:r>
      <w:ins w:id="240" w:author="Donald Heyman" w:date="2021-05-26T12:11:00Z">
        <w:r w:rsidR="001D4540">
          <w:t>ie</w:t>
        </w:r>
      </w:ins>
      <w:del w:id="241" w:author="Donald Heyman" w:date="2021-05-26T12:11:00Z">
        <w:r w:rsidDel="001D4540">
          <w:delText>at</w:delText>
        </w:r>
      </w:del>
      <w:r>
        <w:t xml:space="preserve"> worden gebruikt in consumentenelektronica.</w:t>
      </w:r>
      <w:ins w:id="242" w:author="Donald Heyman" w:date="2021-05-26T11:30:00Z">
        <w:r w:rsidR="0068459F">
          <w:t xml:space="preserve"> De prototypes zijn uniek </w:t>
        </w:r>
      </w:ins>
      <w:ins w:id="243" w:author="Donald Heyman" w:date="2021-05-26T12:11:00Z">
        <w:r w:rsidR="001D4540">
          <w:t>en moeten steeds in de meest veilige omstandigheden getest worden.</w:t>
        </w:r>
      </w:ins>
      <w:del w:id="244" w:author="Donald Heyman" w:date="2021-05-26T10:08:00Z">
        <w:r w:rsidDel="00792248">
          <w:delText xml:space="preserve"> </w:delText>
        </w:r>
      </w:del>
    </w:p>
    <w:p w14:paraId="18CA0E06" w14:textId="232DB723" w:rsidR="00FA0719" w:rsidRDefault="00FA0719" w:rsidP="009F1240">
      <w:r>
        <w:t xml:space="preserve">Daarom werd de vraag gesteld, kunnen we een eFuse ic gebruiken om het testen van </w:t>
      </w:r>
      <w:ins w:id="245" w:author="Donald Heyman" w:date="2021-05-26T12:13:00Z">
        <w:r w:rsidR="001D4540">
          <w:t xml:space="preserve">deze gevoelige </w:t>
        </w:r>
      </w:ins>
      <w:r>
        <w:t>elektronica veiliger te maken?</w:t>
      </w:r>
    </w:p>
    <w:p w14:paraId="297C7D0F" w14:textId="53A513FE" w:rsidR="006805CA" w:rsidRDefault="006805CA" w:rsidP="009F1240">
      <w:r>
        <w:t xml:space="preserve">Het doel is om deze eFuse af te stellen op de voedingen die worden gebruikt in bijvoorbeeld een satelliet. Deze voedingen hebben </w:t>
      </w:r>
      <w:r w:rsidRPr="00452B9E">
        <w:rPr>
          <w:lang w:val="aa-ET"/>
        </w:rPr>
        <w:t>Latching Current Limiters (LCL)</w:t>
      </w:r>
      <w:r>
        <w:t>.</w:t>
      </w:r>
    </w:p>
    <w:p w14:paraId="7EFCDEBF" w14:textId="7E90BA67" w:rsidR="006805CA" w:rsidRPr="006805CA" w:rsidRDefault="006805CA" w:rsidP="009F1240">
      <w:r>
        <w:t xml:space="preserve">Deze </w:t>
      </w:r>
      <w:proofErr w:type="spellStart"/>
      <w:r>
        <w:t>LCLs</w:t>
      </w:r>
      <w:proofErr w:type="spellEnd"/>
      <w:r>
        <w:t xml:space="preserve"> worden ingedeeld in </w:t>
      </w:r>
      <w:commentRangeStart w:id="246"/>
      <w:r>
        <w:t>klassen</w:t>
      </w:r>
      <w:commentRangeEnd w:id="246"/>
      <w:r w:rsidR="001D4540">
        <w:rPr>
          <w:rStyle w:val="CommentReference"/>
        </w:rPr>
        <w:commentReference w:id="246"/>
      </w:r>
      <w:r>
        <w:t>. Voor dit project moest klassen 1 en 2 mogelijk zijn.</w:t>
      </w:r>
    </w:p>
    <w:p w14:paraId="3959E45F" w14:textId="6CF62FD5" w:rsidR="009F1240" w:rsidRDefault="006D488D" w:rsidP="009F1240">
      <w:r>
        <w:t>Er waren al twee</w:t>
      </w:r>
      <w:r w:rsidR="006805CA">
        <w:t xml:space="preserve"> eFuse</w:t>
      </w:r>
      <w:r>
        <w:t xml:space="preserve"> development bordjes</w:t>
      </w:r>
      <w:r w:rsidR="006805CA">
        <w:t xml:space="preserve"> </w:t>
      </w:r>
      <w:commentRangeStart w:id="247"/>
      <w:r w:rsidR="006805CA">
        <w:t xml:space="preserve">1 van ST en 1 van Texas </w:t>
      </w:r>
      <w:proofErr w:type="spellStart"/>
      <w:r w:rsidR="006805CA">
        <w:t>Instruments</w:t>
      </w:r>
      <w:commentRangeEnd w:id="247"/>
      <w:proofErr w:type="spellEnd"/>
      <w:r w:rsidR="001D4540">
        <w:rPr>
          <w:rStyle w:val="CommentReference"/>
        </w:rPr>
        <w:commentReference w:id="247"/>
      </w:r>
      <w:r>
        <w:t xml:space="preserve">. </w:t>
      </w:r>
      <w:r w:rsidR="006805CA">
        <w:t>Daaruit ben ik begonnen om te zien of een eFuse ic geschikt was voor de job.</w:t>
      </w:r>
    </w:p>
    <w:p w14:paraId="3B95F477" w14:textId="32037201" w:rsidR="00B80368" w:rsidRPr="00B80368" w:rsidRDefault="001D4540" w:rsidP="00B80368">
      <w:pPr>
        <w:pStyle w:val="Heading1"/>
        <w:rPr>
          <w:lang w:val="aa-ET"/>
        </w:rPr>
      </w:pPr>
      <w:commentRangeStart w:id="248"/>
      <w:proofErr w:type="spellStart"/>
      <w:ins w:id="249" w:author="Donald Heyman" w:date="2021-05-26T12:14:00Z">
        <w:r>
          <w:rPr>
            <w:lang w:val="en-US"/>
          </w:rPr>
          <w:t>eFuse</w:t>
        </w:r>
        <w:proofErr w:type="spellEnd"/>
        <w:r>
          <w:rPr>
            <w:lang w:val="en-US"/>
          </w:rPr>
          <w:t xml:space="preserve"> </w:t>
        </w:r>
      </w:ins>
      <w:r w:rsidR="00B80368" w:rsidRPr="00B80368">
        <w:rPr>
          <w:lang w:val="aa-ET"/>
        </w:rPr>
        <w:t>requirements</w:t>
      </w:r>
      <w:commentRangeEnd w:id="248"/>
      <w:r>
        <w:rPr>
          <w:rStyle w:val="CommentReference"/>
          <w:b w:val="0"/>
          <w:smallCaps w:val="0"/>
          <w:kern w:val="0"/>
        </w:rPr>
        <w:commentReference w:id="248"/>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conform de technische specificatie. </w:t>
      </w:r>
      <w:r w:rsidR="00D71CB1" w:rsidRPr="00B80368">
        <w:rPr>
          <w:rFonts w:cs="CIDFont+F3"/>
          <w:color w:val="000000"/>
        </w:rPr>
        <w:t>LCL-class</w:t>
      </w:r>
      <w:r w:rsidRPr="00B80368">
        <w:rPr>
          <w:rFonts w:cs="CIDFont+F3"/>
          <w:color w:val="000000"/>
        </w:rPr>
        <w:t xml:space="preserve"> conform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74EA982C" w:rsidR="00B80368" w:rsidRPr="00B80368" w:rsidRDefault="00B80368" w:rsidP="00811E45">
      <w:pPr>
        <w:pStyle w:val="ListParagraph"/>
        <w:numPr>
          <w:ilvl w:val="0"/>
          <w:numId w:val="7"/>
        </w:numPr>
        <w:autoSpaceDE w:val="0"/>
        <w:autoSpaceDN w:val="0"/>
        <w:adjustRightInd w:val="0"/>
        <w:spacing w:after="0"/>
        <w:rPr>
          <w:rFonts w:cs="CIDFont+F3"/>
          <w:color w:val="000000"/>
        </w:rPr>
      </w:pPr>
      <w:r w:rsidRPr="00B80368">
        <w:rPr>
          <w:rFonts w:cs="CIDFont+F3"/>
          <w:color w:val="000000"/>
        </w:rPr>
        <w:t>eFuse kan geconfigureerd worden over de seriele poort</w:t>
      </w:r>
    </w:p>
    <w:p w14:paraId="42FD6DF2" w14:textId="7ECD978A"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p>
    <w:p w14:paraId="0F6FBCE7" w14:textId="08F60E44"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p>
    <w:p w14:paraId="4CAE912E" w14:textId="205D603B"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p>
    <w:p w14:paraId="60047271" w14:textId="376C811E"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p>
    <w:p w14:paraId="25A74600" w14:textId="5536A0C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p>
    <w:p w14:paraId="1D352586" w14:textId="26CB71EA" w:rsidR="00B80368" w:rsidRPr="00B80368" w:rsidRDefault="00B80368" w:rsidP="00811E45">
      <w:pPr>
        <w:pStyle w:val="ListParagraph"/>
        <w:numPr>
          <w:ilvl w:val="0"/>
          <w:numId w:val="8"/>
        </w:numPr>
        <w:autoSpaceDE w:val="0"/>
        <w:autoSpaceDN w:val="0"/>
        <w:adjustRightInd w:val="0"/>
        <w:spacing w:after="0"/>
        <w:rPr>
          <w:rFonts w:cs="CIDFont+F3"/>
          <w:color w:val="000000"/>
        </w:rPr>
      </w:pPr>
      <w:r w:rsidRPr="00B80368">
        <w:rPr>
          <w:rFonts w:cs="CIDFont+F3"/>
          <w:color w:val="000000"/>
        </w:rPr>
        <w:t xml:space="preserve">eFuse configuratie blijft bewaard na </w:t>
      </w:r>
      <w:proofErr w:type="gramStart"/>
      <w:r w:rsidRPr="00B80368">
        <w:rPr>
          <w:rFonts w:cs="CIDFont+F3"/>
          <w:color w:val="000000"/>
        </w:rPr>
        <w:t>reset ,</w:t>
      </w:r>
      <w:proofErr w:type="gramEnd"/>
      <w:r w:rsidRPr="00B80368">
        <w:rPr>
          <w:rFonts w:cs="CIDFont+F3"/>
          <w:color w:val="000000"/>
        </w:rPr>
        <w:t xml:space="preserve"> power cycle ON/OFF</w:t>
      </w:r>
    </w:p>
    <w:p w14:paraId="1D233DC3" w14:textId="76281DBE" w:rsidR="00B80368" w:rsidRPr="00B80368" w:rsidRDefault="00B80368" w:rsidP="00811E45">
      <w:pPr>
        <w:pStyle w:val="ListParagraph"/>
        <w:numPr>
          <w:ilvl w:val="0"/>
          <w:numId w:val="8"/>
        </w:numPr>
        <w:autoSpaceDE w:val="0"/>
        <w:autoSpaceDN w:val="0"/>
        <w:adjustRightInd w:val="0"/>
        <w:spacing w:after="0"/>
        <w:rPr>
          <w:rFonts w:cs="CIDFont+F3"/>
          <w:color w:val="000000"/>
        </w:rPr>
      </w:pPr>
      <w:r w:rsidRPr="00B80368">
        <w:rPr>
          <w:rFonts w:cs="CIDFont+F3"/>
          <w:color w:val="000000"/>
        </w:rPr>
        <w:t>eFuse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p>
    <w:p w14:paraId="6C051DEE" w14:textId="6FE520D4" w:rsidR="00B80368" w:rsidRPr="00B80368" w:rsidRDefault="00B80368" w:rsidP="00811E45">
      <w:pPr>
        <w:pStyle w:val="ListParagraph"/>
        <w:numPr>
          <w:ilvl w:val="0"/>
          <w:numId w:val="8"/>
        </w:numPr>
        <w:autoSpaceDE w:val="0"/>
        <w:autoSpaceDN w:val="0"/>
        <w:adjustRightInd w:val="0"/>
        <w:spacing w:after="0"/>
        <w:rPr>
          <w:rFonts w:cs="CIDFont+F3"/>
          <w:color w:val="000000"/>
        </w:rPr>
      </w:pPr>
      <w:r w:rsidRPr="00B80368">
        <w:rPr>
          <w:rFonts w:cs="CIDFont+F3"/>
          <w:color w:val="000000"/>
        </w:rPr>
        <w:t>eFuse serieel protocol volgens Modbus</w:t>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r w:rsidRPr="00B80368">
        <w:rPr>
          <w:rFonts w:cs="CIDFont+F3"/>
          <w:color w:val="0000FF"/>
        </w:rPr>
        <w:t>https://en.wikipedia.org/wiki/Modbus</w:t>
      </w:r>
    </w:p>
    <w:p w14:paraId="6C9FA7F8" w14:textId="3995B693" w:rsidR="00B80368" w:rsidRPr="004E3AC4" w:rsidRDefault="00B80368" w:rsidP="00811E45">
      <w:pPr>
        <w:pStyle w:val="ListParagraph"/>
        <w:numPr>
          <w:ilvl w:val="1"/>
          <w:numId w:val="9"/>
        </w:numPr>
        <w:autoSpaceDE w:val="0"/>
        <w:autoSpaceDN w:val="0"/>
        <w:adjustRightInd w:val="0"/>
        <w:spacing w:after="0"/>
        <w:rPr>
          <w:rFonts w:cs="CIDFont+F3"/>
          <w:color w:val="000000"/>
          <w:lang w:val="en-US"/>
        </w:rPr>
      </w:pPr>
      <w:r w:rsidRPr="004E3AC4">
        <w:rPr>
          <w:rFonts w:cs="CIDFont+F3"/>
          <w:color w:val="000000"/>
          <w:lang w:val="en-US"/>
        </w:rPr>
        <w:t xml:space="preserve">Trade-off </w:t>
      </w:r>
      <w:proofErr w:type="spellStart"/>
      <w:r w:rsidRPr="004E3AC4">
        <w:rPr>
          <w:rFonts w:cs="CIDFont+F3"/>
          <w:color w:val="000000"/>
          <w:lang w:val="en-US"/>
        </w:rPr>
        <w:t>keuze</w:t>
      </w:r>
      <w:proofErr w:type="spellEnd"/>
      <w:r w:rsidRPr="004E3AC4">
        <w:rPr>
          <w:rFonts w:cs="CIDFont+F3"/>
          <w:color w:val="000000"/>
          <w:lang w:val="en-US"/>
        </w:rPr>
        <w:t xml:space="preserve"> RTU of ACSII mode</w:t>
      </w:r>
    </w:p>
    <w:p w14:paraId="43FBD55F" w14:textId="6342B885"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spellStart"/>
      <w:r w:rsidRPr="00B80368">
        <w:rPr>
          <w:rFonts w:cs="CIDFont+F3"/>
          <w:color w:val="000000"/>
        </w:rPr>
        <w:t>eFuse</w:t>
      </w:r>
      <w:proofErr w:type="spellEnd"/>
      <w:r w:rsidRPr="00B80368">
        <w:rPr>
          <w:rFonts w:cs="CIDFont+F3"/>
          <w:color w:val="000000"/>
        </w:rPr>
        <w:t xml:space="preserve"> heeft een eenvoudige display met configuratie en status info.</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r w:rsidRPr="00B80368">
        <w:rPr>
          <w:rFonts w:cs="CIDFont+F3"/>
          <w:color w:val="000000"/>
        </w:rPr>
        <w:t xml:space="preserve">eFuse heeft </w:t>
      </w:r>
      <w:proofErr w:type="gramStart"/>
      <w:r w:rsidRPr="00B80368">
        <w:rPr>
          <w:rFonts w:cs="CIDFont+F3"/>
          <w:color w:val="000000"/>
        </w:rPr>
        <w:t>ten minste</w:t>
      </w:r>
      <w:proofErr w:type="gramEnd"/>
      <w:r w:rsidRPr="00B80368">
        <w:rPr>
          <w:rFonts w:cs="CIDFont+F3"/>
          <w:color w:val="000000"/>
        </w:rPr>
        <w:t xml:space="preserve"> volgende diagnose LEDs</w:t>
      </w:r>
    </w:p>
    <w:p w14:paraId="31028B70" w14:textId="635DF1AB" w:rsidR="00B80368" w:rsidRPr="00B80368" w:rsidRDefault="00B80368" w:rsidP="00811E45">
      <w:pPr>
        <w:pStyle w:val="ListParagraph"/>
        <w:numPr>
          <w:ilvl w:val="1"/>
          <w:numId w:val="10"/>
        </w:numPr>
        <w:autoSpaceDE w:val="0"/>
        <w:autoSpaceDN w:val="0"/>
        <w:adjustRightInd w:val="0"/>
        <w:spacing w:after="0"/>
        <w:rPr>
          <w:rFonts w:cs="CIDFont+F3"/>
          <w:color w:val="000000"/>
        </w:rPr>
      </w:pPr>
      <w:r w:rsidRPr="00B80368">
        <w:rPr>
          <w:rFonts w:cs="CIDFont+F3"/>
          <w:color w:val="000000"/>
        </w:rPr>
        <w:t>power on</w:t>
      </w:r>
    </w:p>
    <w:p w14:paraId="49AC1649" w14:textId="7FA10580" w:rsidR="00B80368" w:rsidRPr="00B80368" w:rsidRDefault="00B80368" w:rsidP="00811E45">
      <w:pPr>
        <w:pStyle w:val="ListParagraph"/>
        <w:numPr>
          <w:ilvl w:val="1"/>
          <w:numId w:val="10"/>
        </w:numPr>
        <w:autoSpaceDE w:val="0"/>
        <w:autoSpaceDN w:val="0"/>
        <w:adjustRightInd w:val="0"/>
        <w:spacing w:after="0"/>
        <w:rPr>
          <w:rFonts w:cs="CIDFont+F3"/>
          <w:color w:val="000000"/>
        </w:rPr>
      </w:pPr>
      <w:r w:rsidRPr="00B80368">
        <w:rPr>
          <w:rFonts w:cs="CIDFont+F3"/>
          <w:color w:val="000000"/>
        </w:rPr>
        <w:t>error</w:t>
      </w:r>
    </w:p>
    <w:p w14:paraId="69DFDD1D" w14:textId="3E4367C6" w:rsidR="00B80368" w:rsidRPr="00B80368" w:rsidRDefault="00B80368" w:rsidP="00811E45">
      <w:pPr>
        <w:pStyle w:val="ListParagraph"/>
        <w:numPr>
          <w:ilvl w:val="1"/>
          <w:numId w:val="10"/>
        </w:numPr>
        <w:autoSpaceDE w:val="0"/>
        <w:autoSpaceDN w:val="0"/>
        <w:adjustRightInd w:val="0"/>
        <w:spacing w:after="0"/>
        <w:rPr>
          <w:rFonts w:cs="CIDFont+F3"/>
          <w:color w:val="000000"/>
        </w:rPr>
      </w:pPr>
      <w:r w:rsidRPr="00B80368">
        <w:rPr>
          <w:rFonts w:cs="CIDFont+F3"/>
          <w:color w:val="000000"/>
        </w:rPr>
        <w:t>safe state (uitgang afgeschalend)</w:t>
      </w:r>
    </w:p>
    <w:p w14:paraId="417ACD90" w14:textId="7A38ECB8"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De eFuse voeding (LEDs, micro-controller, …) is geisolleerd /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‘consumer’ zijn.</w:t>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status boodschappen over de seriele poort bevat</w:t>
      </w:r>
    </w:p>
    <w:p w14:paraId="19DA6743" w14:textId="2660644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p>
    <w:p w14:paraId="6AB84403" w14:textId="427C6ED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p>
    <w:p w14:paraId="3A161CA7" w14:textId="3B77B5F9"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p>
    <w:p w14:paraId="7D560C47" w14:textId="0C8484C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p>
    <w:p w14:paraId="69220949" w14:textId="5E308C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p>
    <w:p w14:paraId="59CB1B59" w14:textId="4E30DBB6"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zit in een commercieel beschikbare behuizing, form factur 1U, 19” (aluminium of staal)</w:t>
      </w:r>
    </w:p>
    <w:p w14:paraId="5FE4F966" w14:textId="333E0A79"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maakt gebruik van een eenvoudige ‘Arduino’ microcontroller (maw geen WiFi, ethernet</w:t>
      </w:r>
      <w:proofErr w:type="gramStart"/>
      <w:r w:rsidRPr="00A62B83">
        <w:rPr>
          <w:rFonts w:cs="CIDFont+F3"/>
          <w:color w:val="000000"/>
        </w:rPr>
        <w:t>,…</w:t>
      </w:r>
      <w:proofErr w:type="gramEnd"/>
      <w:r w:rsidRPr="00A62B83">
        <w:rPr>
          <w:rFonts w:cs="CIDFont+F3"/>
          <w:color w:val="000000"/>
        </w:rPr>
        <w:t xml:space="preserve"> ).</w:t>
      </w:r>
    </w:p>
    <w:p w14:paraId="6E40B69D" w14:textId="2CB34B19"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heeft een digitale temperatuur sensor met I2C bus</w:t>
      </w:r>
    </w:p>
    <w:p w14:paraId="43AA88D7" w14:textId="0566343B"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wordt gevoed over USB. Connector type B</w:t>
      </w:r>
    </w:p>
    <w:p w14:paraId="005077DA" w14:textId="576AEF1C"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heeft banaanconnectors voor in/uit primaire bus (supply) met labeling</w:t>
      </w:r>
    </w:p>
    <w:p w14:paraId="24E660F2" w14:textId="56B7541F" w:rsidR="00B80368"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eFuse heeft banaanconnectors voor in/uit primaire bus sensing (V-sense) met labeling (meten van devoedingspanning of test object)</w:t>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270F8148" w:rsidR="00B80368" w:rsidRPr="00A62B83" w:rsidRDefault="00B80368" w:rsidP="00811E45">
      <w:pPr>
        <w:pStyle w:val="ListParagraph"/>
        <w:numPr>
          <w:ilvl w:val="0"/>
          <w:numId w:val="12"/>
        </w:numPr>
        <w:autoSpaceDE w:val="0"/>
        <w:autoSpaceDN w:val="0"/>
        <w:adjustRightInd w:val="0"/>
        <w:spacing w:after="0"/>
        <w:rPr>
          <w:rFonts w:cs="CIDFont+F3"/>
          <w:color w:val="000000"/>
        </w:rPr>
      </w:pPr>
      <w:r w:rsidRPr="00A62B83">
        <w:rPr>
          <w:rFonts w:cs="CIDFont+F3"/>
          <w:color w:val="000000"/>
        </w:rPr>
        <w:t>eFuse heeft een Python seriele driver volgens PEP-8, inclusief unit test scripts</w:t>
      </w:r>
    </w:p>
    <w:p w14:paraId="5F86ABAB" w14:textId="6E052B18" w:rsidR="00B80368" w:rsidRPr="004E3AC4" w:rsidRDefault="00B80368" w:rsidP="00811E45">
      <w:pPr>
        <w:pStyle w:val="ListParagraph"/>
        <w:numPr>
          <w:ilvl w:val="0"/>
          <w:numId w:val="12"/>
        </w:numPr>
        <w:autoSpaceDE w:val="0"/>
        <w:autoSpaceDN w:val="0"/>
        <w:adjustRightInd w:val="0"/>
        <w:spacing w:after="0"/>
        <w:rPr>
          <w:rFonts w:cs="CIDFont+F3"/>
          <w:color w:val="000000"/>
          <w:lang w:val="en-US"/>
        </w:rPr>
      </w:pPr>
      <w:proofErr w:type="spellStart"/>
      <w:r w:rsidRPr="004E3AC4">
        <w:rPr>
          <w:rFonts w:cs="CIDFont+F3"/>
          <w:color w:val="000000"/>
          <w:lang w:val="en-US"/>
        </w:rPr>
        <w:t>eFuse</w:t>
      </w:r>
      <w:proofErr w:type="spellEnd"/>
      <w:r w:rsidRPr="004E3AC4">
        <w:rPr>
          <w:rFonts w:cs="CIDFont+F3"/>
          <w:color w:val="000000"/>
          <w:lang w:val="en-US"/>
        </w:rPr>
        <w:t xml:space="preserve"> </w:t>
      </w:r>
      <w:proofErr w:type="spellStart"/>
      <w:r w:rsidRPr="004E3AC4">
        <w:rPr>
          <w:rFonts w:cs="CIDFont+F3"/>
          <w:color w:val="000000"/>
          <w:lang w:val="en-US"/>
        </w:rPr>
        <w:t>heeft</w:t>
      </w:r>
      <w:proofErr w:type="spellEnd"/>
      <w:r w:rsidRPr="004E3AC4">
        <w:rPr>
          <w:rFonts w:cs="CIDFont+F3"/>
          <w:color w:val="000000"/>
          <w:lang w:val="en-US"/>
        </w:rPr>
        <w:t xml:space="preserve"> </w:t>
      </w:r>
      <w:proofErr w:type="spellStart"/>
      <w:r w:rsidRPr="004E3AC4">
        <w:rPr>
          <w:rFonts w:cs="CIDFont+F3"/>
          <w:color w:val="000000"/>
          <w:lang w:val="en-US"/>
        </w:rPr>
        <w:t>een</w:t>
      </w:r>
      <w:proofErr w:type="spellEnd"/>
      <w:r w:rsidRPr="004E3AC4">
        <w:rPr>
          <w:rFonts w:cs="CIDFont+F3"/>
          <w:color w:val="000000"/>
          <w:lang w:val="en-US"/>
        </w:rPr>
        <w:t xml:space="preserve"> LabVIEW test </w:t>
      </w:r>
      <w:proofErr w:type="spellStart"/>
      <w:r w:rsidRPr="004E3AC4">
        <w:rPr>
          <w:rFonts w:cs="CIDFont+F3"/>
          <w:color w:val="000000"/>
          <w:lang w:val="en-US"/>
        </w:rPr>
        <w:t>applicatie</w:t>
      </w:r>
      <w:proofErr w:type="spellEnd"/>
      <w:r w:rsidRPr="004E3AC4">
        <w:rPr>
          <w:rFonts w:cs="CIDFont+F3"/>
          <w:color w:val="000000"/>
          <w:lang w:val="en-US"/>
        </w:rPr>
        <w:t xml:space="preserve"> (graphical user interface)</w:t>
      </w:r>
    </w:p>
    <w:p w14:paraId="341C3900" w14:textId="7C446AD1"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spellStart"/>
      <w:r w:rsidRPr="00A62B83">
        <w:rPr>
          <w:rFonts w:cs="CIDFont+F3"/>
          <w:color w:val="000000"/>
        </w:rPr>
        <w:t>eFuse</w:t>
      </w:r>
      <w:proofErr w:type="spellEnd"/>
      <w:r w:rsidRPr="00A62B83">
        <w:rPr>
          <w:rFonts w:cs="CIDFont+F3"/>
          <w:color w:val="000000"/>
        </w:rPr>
        <w:t xml:space="preserve"> heeft c-code </w:t>
      </w:r>
      <w:proofErr w:type="spellStart"/>
      <w:r w:rsidRPr="00A62B83">
        <w:rPr>
          <w:rFonts w:cs="CIDFont+F3"/>
          <w:color w:val="000000"/>
        </w:rPr>
        <w:t>embedded</w:t>
      </w:r>
      <w:proofErr w:type="spellEnd"/>
      <w:r w:rsidRPr="00A62B83">
        <w:rPr>
          <w:rFonts w:cs="CIDFont+F3"/>
          <w:color w:val="000000"/>
        </w:rPr>
        <w:t xml:space="preserve">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395D52F7"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p>
    <w:p w14:paraId="567BA8E5" w14:textId="6BC7CD3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Trade-offs</w:t>
      </w:r>
    </w:p>
    <w:p w14:paraId="610B4370" w14:textId="793B1500"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Productie dossier</w:t>
      </w:r>
    </w:p>
    <w:p w14:paraId="08270F42" w14:textId="7EB4E8D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Source code comments</w:t>
      </w:r>
    </w:p>
    <w:p w14:paraId="5D811C35" w14:textId="66EA532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p>
    <w:p w14:paraId="3D24172A" w14:textId="3F5BD91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Analyses (optie)</w:t>
      </w:r>
    </w:p>
    <w:p w14:paraId="2C996E0A" w14:textId="40952FB3"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p>
    <w:p w14:paraId="151F4FED" w14:textId="5F27352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rapport van evalutieborden en prototype(s)</w:t>
      </w:r>
    </w:p>
    <w:p w14:paraId="6D49E5DA" w14:textId="1AD0A0EF" w:rsidR="00B80368" w:rsidRPr="004E3AC4" w:rsidRDefault="00B80368" w:rsidP="00811E45">
      <w:pPr>
        <w:pStyle w:val="ListParagraph"/>
        <w:numPr>
          <w:ilvl w:val="0"/>
          <w:numId w:val="13"/>
        </w:numPr>
        <w:autoSpaceDE w:val="0"/>
        <w:autoSpaceDN w:val="0"/>
        <w:adjustRightInd w:val="0"/>
        <w:spacing w:after="0"/>
        <w:rPr>
          <w:rFonts w:cs="CIDFont+F3"/>
          <w:color w:val="000000"/>
          <w:lang w:val="en-US"/>
        </w:rPr>
      </w:pPr>
      <w:r w:rsidRPr="004E3AC4">
        <w:rPr>
          <w:rFonts w:cs="CIDFont+F3"/>
          <w:color w:val="000000"/>
          <w:lang w:val="en-US"/>
        </w:rPr>
        <w:t xml:space="preserve">Software test rapport / </w:t>
      </w:r>
      <w:proofErr w:type="spellStart"/>
      <w:r w:rsidRPr="004E3AC4">
        <w:rPr>
          <w:rFonts w:cs="CIDFont+F3"/>
          <w:color w:val="000000"/>
          <w:lang w:val="en-US"/>
        </w:rPr>
        <w:t>conclusie</w:t>
      </w:r>
      <w:proofErr w:type="spellEnd"/>
      <w:r w:rsidRPr="004E3AC4">
        <w:rPr>
          <w:rFonts w:cs="CIDFont+F3"/>
          <w:color w:val="000000"/>
          <w:lang w:val="en-US"/>
        </w:rPr>
        <w:t xml:space="preserve"> : static code checker(s), MISRA checker (linter), style review (</w:t>
      </w:r>
      <w:proofErr w:type="spellStart"/>
      <w:r w:rsidRPr="004E3AC4">
        <w:rPr>
          <w:rFonts w:cs="CIDFont+F3"/>
          <w:color w:val="000000"/>
          <w:lang w:val="en-US"/>
        </w:rPr>
        <w:t>optie</w:t>
      </w:r>
      <w:proofErr w:type="spellEnd"/>
      <w:r w:rsidRPr="004E3AC4">
        <w:rPr>
          <w:rFonts w:cs="CIDFont+F3"/>
          <w:color w:val="000000"/>
          <w:lang w:val="en-US"/>
        </w:rPr>
        <w:t>)</w:t>
      </w:r>
      <w:r w:rsidR="00A62B83" w:rsidRPr="004E3AC4">
        <w:rPr>
          <w:rFonts w:cs="CIDFont+F3"/>
          <w:color w:val="000000"/>
          <w:lang w:val="en-US"/>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13AA1E84"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p>
    <w:p w14:paraId="2345CB92" w14:textId="39688168"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Tests op EMC conducted emissie contributie en immuniteit voor opgegeven inrush current.</w:t>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764291A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Beveliging configuratie (wachtwoord, pin code)</w:t>
      </w:r>
    </w:p>
    <w:p w14:paraId="0213C206" w14:textId="44E884C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p>
    <w:p w14:paraId="4B071D9F" w14:textId="109E5C79"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65D675B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eFuse proto type die kan geconfigueerd worden als LCL class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p>
    <w:p w14:paraId="7307B33B" w14:textId="75C1D4AE"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product naam voor deze specifieke eFuse.</w:t>
      </w:r>
    </w:p>
    <w:p w14:paraId="0973E23C" w14:textId="1F22E074"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zelf ontworpen PCB conform de specificaties.</w:t>
      </w:r>
    </w:p>
    <w:p w14:paraId="3DBADEC1" w14:textId="6FAFF698"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(zelf) bestukte PBA conform de specificaties.</w:t>
      </w:r>
    </w:p>
    <w:p w14:paraId="3C4E6068" w14:textId="268F28A2"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r w:rsidRPr="00705121">
        <w:rPr>
          <w:rFonts w:cs="CIDFont+F3"/>
          <w:color w:val="000000"/>
        </w:rPr>
        <w:t>conform de technische specificatie</w:t>
      </w:r>
      <w:r w:rsidR="00705121">
        <w:rPr>
          <w:rFonts w:cs="CIDFont+F3"/>
          <w:color w:val="000000"/>
        </w:rPr>
        <w:t>.</w:t>
      </w:r>
    </w:p>
    <w:p w14:paraId="2801807C" w14:textId="50273F29"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gebruik van de Python driver, conform de technische specificatie. LabVIEW app volgens design</w:t>
      </w:r>
      <w:r w:rsidR="00A62B83" w:rsidRPr="009A149B">
        <w:rPr>
          <w:rFonts w:cs="CIDFont+F3"/>
          <w:color w:val="000000"/>
        </w:rPr>
        <w:t xml:space="preserve"> </w:t>
      </w:r>
      <w:r w:rsidRPr="009A149B">
        <w:rPr>
          <w:rFonts w:cs="CIDFont+F3"/>
          <w:color w:val="000000"/>
        </w:rPr>
        <w:t>template / design pattern.</w:t>
      </w:r>
    </w:p>
    <w:p w14:paraId="5CAAEA3D" w14:textId="5295090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Firmware / Embedded (C-code) software voor de eFuse conform de specificatie</w:t>
      </w:r>
    </w:p>
    <w:p w14:paraId="23E91428" w14:textId="3C574A13"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p>
    <w:p w14:paraId="3FB70EE2" w14:textId="3BE87C5B"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Trade-off analyse van minstens 3 eFuse chips beschikbaar op de commerciele markt</w:t>
      </w:r>
    </w:p>
    <w:p w14:paraId="6CC2D176" w14:textId="2BE54906" w:rsidR="00B80368" w:rsidRPr="004E3AC4" w:rsidRDefault="00B80368" w:rsidP="00811E45">
      <w:pPr>
        <w:pStyle w:val="ListParagraph"/>
        <w:numPr>
          <w:ilvl w:val="0"/>
          <w:numId w:val="16"/>
        </w:numPr>
        <w:autoSpaceDE w:val="0"/>
        <w:autoSpaceDN w:val="0"/>
        <w:adjustRightInd w:val="0"/>
        <w:spacing w:after="0"/>
        <w:rPr>
          <w:rFonts w:cs="CIDFont+F3"/>
          <w:color w:val="000000"/>
          <w:lang w:val="en-US"/>
        </w:rPr>
      </w:pPr>
      <w:proofErr w:type="spellStart"/>
      <w:r w:rsidRPr="004E3AC4">
        <w:rPr>
          <w:rFonts w:cs="CIDFont+F3"/>
          <w:color w:val="000000"/>
          <w:lang w:val="en-US"/>
        </w:rPr>
        <w:t>Productie</w:t>
      </w:r>
      <w:proofErr w:type="spellEnd"/>
      <w:r w:rsidRPr="004E3AC4">
        <w:rPr>
          <w:rFonts w:cs="CIDFont+F3"/>
          <w:color w:val="000000"/>
          <w:lang w:val="en-US"/>
        </w:rPr>
        <w:t xml:space="preserve"> files (BOM, </w:t>
      </w:r>
      <w:proofErr w:type="spellStart"/>
      <w:r w:rsidRPr="004E3AC4">
        <w:rPr>
          <w:rFonts w:cs="CIDFont+F3"/>
          <w:color w:val="000000"/>
          <w:lang w:val="en-US"/>
        </w:rPr>
        <w:t>gerber</w:t>
      </w:r>
      <w:proofErr w:type="spellEnd"/>
      <w:r w:rsidRPr="004E3AC4">
        <w:rPr>
          <w:rFonts w:cs="CIDFont+F3"/>
          <w:color w:val="000000"/>
          <w:lang w:val="en-US"/>
        </w:rPr>
        <w:t>, layout, schema’s , STEP file , …)</w:t>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5D8033C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Hardware Architectuur / Design</w:t>
      </w:r>
    </w:p>
    <w:p w14:paraId="4B8822B5" w14:textId="7CAFCD1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Software Architectuur Architectuur / Design</w:t>
      </w:r>
    </w:p>
    <w:p w14:paraId="40A85BAF" w14:textId="681E831A"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p>
    <w:p w14:paraId="15D231ED" w14:textId="1C79135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p>
    <w:p w14:paraId="3BD21369" w14:textId="6124561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Trade-offs</w:t>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r w:rsidRPr="00A62B83">
        <w:rPr>
          <w:rFonts w:cs="CIDFont+F3"/>
          <w:b/>
          <w:bCs/>
          <w:color w:val="000000"/>
        </w:rPr>
        <w:t>Optioneel / Bonus:</w:t>
      </w:r>
    </w:p>
    <w:p w14:paraId="6E3D91A4" w14:textId="3ACAAECD"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Unit tests / scripts voor de driver</w:t>
      </w:r>
    </w:p>
    <w:p w14:paraId="4B09329E" w14:textId="2014A01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Unit tests / scripts voor de embedded software</w:t>
      </w:r>
    </w:p>
    <w:p w14:paraId="3AE7C2EC" w14:textId="4D39C7E3" w:rsidR="00B80368" w:rsidRPr="004E3AC4" w:rsidRDefault="00B80368" w:rsidP="00811E45">
      <w:pPr>
        <w:pStyle w:val="ListParagraph"/>
        <w:numPr>
          <w:ilvl w:val="0"/>
          <w:numId w:val="17"/>
        </w:numPr>
        <w:autoSpaceDE w:val="0"/>
        <w:autoSpaceDN w:val="0"/>
        <w:adjustRightInd w:val="0"/>
        <w:spacing w:after="0"/>
        <w:rPr>
          <w:rFonts w:cs="CIDFont+F3"/>
          <w:color w:val="000000"/>
          <w:lang w:val="en-US"/>
        </w:rPr>
      </w:pPr>
      <w:r w:rsidRPr="004E3AC4">
        <w:rPr>
          <w:rFonts w:cs="CIDFont+F3"/>
          <w:color w:val="000000"/>
          <w:lang w:val="en-US"/>
        </w:rPr>
        <w:t xml:space="preserve">Software test rapport / </w:t>
      </w:r>
      <w:proofErr w:type="spellStart"/>
      <w:r w:rsidRPr="004E3AC4">
        <w:rPr>
          <w:rFonts w:cs="CIDFont+F3"/>
          <w:color w:val="000000"/>
          <w:lang w:val="en-US"/>
        </w:rPr>
        <w:t>conclusie</w:t>
      </w:r>
      <w:proofErr w:type="spellEnd"/>
      <w:r w:rsidRPr="004E3AC4">
        <w:rPr>
          <w:rFonts w:cs="CIDFont+F3"/>
          <w:color w:val="000000"/>
          <w:lang w:val="en-US"/>
        </w:rPr>
        <w:t xml:space="preserve"> : static code checker(s), MISRA checker (linter), style review</w:t>
      </w:r>
    </w:p>
    <w:p w14:paraId="3A055CF7" w14:textId="5C25688F" w:rsidR="00B80368" w:rsidRPr="0084643B" w:rsidRDefault="00B80368" w:rsidP="00811E45">
      <w:pPr>
        <w:pStyle w:val="ListParagraph"/>
        <w:numPr>
          <w:ilvl w:val="0"/>
          <w:numId w:val="17"/>
        </w:numPr>
        <w:autoSpaceDE w:val="0"/>
        <w:autoSpaceDN w:val="0"/>
        <w:adjustRightInd w:val="0"/>
        <w:spacing w:after="0"/>
        <w:rPr>
          <w:rFonts w:cs="CIDFont+F3"/>
          <w:color w:val="000000"/>
          <w:lang w:val="en-US"/>
          <w:rPrChange w:id="250" w:author="Donald Heyman" w:date="2021-05-26T09:21:00Z">
            <w:rPr>
              <w:rFonts w:cs="CIDFont+F3"/>
              <w:color w:val="000000"/>
            </w:rPr>
          </w:rPrChange>
        </w:rPr>
      </w:pPr>
      <w:r w:rsidRPr="0084643B">
        <w:rPr>
          <w:rFonts w:cs="CIDFont+F3"/>
          <w:color w:val="000000"/>
          <w:lang w:val="en-US"/>
          <w:rPrChange w:id="251" w:author="Donald Heyman" w:date="2021-05-26T09:21:00Z">
            <w:rPr>
              <w:rFonts w:cs="CIDFont+F3"/>
              <w:color w:val="000000"/>
            </w:rPr>
          </w:rPrChange>
        </w:rPr>
        <w:t xml:space="preserve">Trade-off embedded software IDEs (break-points, on target debugging, </w:t>
      </w:r>
      <w:proofErr w:type="spellStart"/>
      <w:r w:rsidRPr="0084643B">
        <w:rPr>
          <w:rFonts w:cs="CIDFont+F3"/>
          <w:color w:val="000000"/>
          <w:lang w:val="en-US"/>
          <w:rPrChange w:id="252" w:author="Donald Heyman" w:date="2021-05-26T09:21:00Z">
            <w:rPr>
              <w:rFonts w:cs="CIDFont+F3"/>
              <w:color w:val="000000"/>
            </w:rPr>
          </w:rPrChange>
        </w:rPr>
        <w:t>simulatie</w:t>
      </w:r>
      <w:proofErr w:type="spellEnd"/>
      <w:r w:rsidRPr="0084643B">
        <w:rPr>
          <w:rFonts w:cs="CIDFont+F3"/>
          <w:color w:val="000000"/>
          <w:lang w:val="en-US"/>
          <w:rPrChange w:id="253" w:author="Donald Heyman" w:date="2021-05-26T09:21:00Z">
            <w:rPr>
              <w:rFonts w:cs="CIDFont+F3"/>
              <w:color w:val="000000"/>
            </w:rPr>
          </w:rPrChange>
        </w:rPr>
        <w:t>, code coverage,</w:t>
      </w:r>
      <w:r w:rsidR="00A62B83" w:rsidRPr="0084643B">
        <w:rPr>
          <w:rFonts w:cs="CIDFont+F3"/>
          <w:color w:val="000000"/>
          <w:lang w:val="en-US"/>
          <w:rPrChange w:id="254" w:author="Donald Heyman" w:date="2021-05-26T09:21:00Z">
            <w:rPr>
              <w:rFonts w:cs="CIDFont+F3"/>
              <w:color w:val="000000"/>
            </w:rPr>
          </w:rPrChange>
        </w:rPr>
        <w:t xml:space="preserve"> </w:t>
      </w:r>
      <w:r w:rsidRPr="0084643B">
        <w:rPr>
          <w:rFonts w:cs="CIDFont+F3"/>
          <w:color w:val="000000"/>
          <w:lang w:val="en-US"/>
          <w:rPrChange w:id="255" w:author="Donald Heyman" w:date="2021-05-26T09:21:00Z">
            <w:rPr>
              <w:rFonts w:cs="CIDFont+F3"/>
              <w:color w:val="000000"/>
            </w:rPr>
          </w:rPrChange>
        </w:rPr>
        <w:t xml:space="preserve">code </w:t>
      </w:r>
      <w:proofErr w:type="spellStart"/>
      <w:r w:rsidRPr="0084643B">
        <w:rPr>
          <w:rFonts w:cs="CIDFont+F3"/>
          <w:color w:val="000000"/>
          <w:lang w:val="en-US"/>
          <w:rPrChange w:id="256" w:author="Donald Heyman" w:date="2021-05-26T09:21:00Z">
            <w:rPr>
              <w:rFonts w:cs="CIDFont+F3"/>
              <w:color w:val="000000"/>
            </w:rPr>
          </w:rPrChange>
        </w:rPr>
        <w:t>optimalisatie</w:t>
      </w:r>
      <w:proofErr w:type="spellEnd"/>
      <w:r w:rsidRPr="0084643B">
        <w:rPr>
          <w:rFonts w:cs="CIDFont+F3"/>
          <w:color w:val="000000"/>
          <w:lang w:val="en-US"/>
          <w:rPrChange w:id="257" w:author="Donald Heyman" w:date="2021-05-26T09:21:00Z">
            <w:rPr>
              <w:rFonts w:cs="CIDFont+F3"/>
              <w:color w:val="000000"/>
            </w:rPr>
          </w:rPrChange>
        </w:rPr>
        <w:t xml:space="preserve"> …)</w:t>
      </w:r>
    </w:p>
    <w:p w14:paraId="7ACC49A4" w14:textId="4AF4B61D"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FMECA + RAMS van het proto type</w:t>
      </w:r>
    </w:p>
    <w:p w14:paraId="0A321796" w14:textId="27E223A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258" w:name="_Toc72240340"/>
      <w:commentRangeStart w:id="259"/>
      <w:r>
        <w:t>blokschema</w:t>
      </w:r>
      <w:bookmarkEnd w:id="258"/>
      <w:commentRangeEnd w:id="259"/>
      <w:r w:rsidR="0045455F">
        <w:rPr>
          <w:rStyle w:val="CommentReference"/>
          <w:b w:val="0"/>
          <w:smallCaps w:val="0"/>
          <w:kern w:val="0"/>
        </w:rPr>
        <w:commentReference w:id="259"/>
      </w:r>
    </w:p>
    <w:p w14:paraId="535D4329" w14:textId="4568594D" w:rsidR="001C4F92"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6AED3F2C" w:rsidR="0015035F" w:rsidRDefault="001C4F92" w:rsidP="001C4F92">
      <w:pPr>
        <w:pStyle w:val="Caption"/>
      </w:pPr>
      <w:bookmarkStart w:id="260" w:name="_Toc72513537"/>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w:t>
      </w:r>
      <w:r w:rsidR="0084643B">
        <w:rPr>
          <w:noProof/>
        </w:rPr>
        <w:fldChar w:fldCharType="end"/>
      </w:r>
      <w:r>
        <w:t xml:space="preserve"> - blokschema</w:t>
      </w:r>
      <w:bookmarkEnd w:id="260"/>
    </w:p>
    <w:p w14:paraId="267488A1" w14:textId="30560592" w:rsidR="00370231" w:rsidRDefault="00370231" w:rsidP="00370231">
      <w:pPr>
        <w:pStyle w:val="Heading1"/>
      </w:pPr>
      <w:bookmarkStart w:id="261" w:name="_Toc72240341"/>
      <w:r w:rsidRPr="007A184A">
        <w:t>Software</w:t>
      </w:r>
      <w:bookmarkEnd w:id="261"/>
    </w:p>
    <w:p w14:paraId="6F208309" w14:textId="2A2DC89F" w:rsidR="001E316E" w:rsidRDefault="001E316E" w:rsidP="001E316E">
      <w:pPr>
        <w:pStyle w:val="Heading2"/>
      </w:pPr>
      <w:bookmarkStart w:id="262" w:name="_Toc72240342"/>
      <w:r>
        <w:t>Doel</w:t>
      </w:r>
      <w:bookmarkEnd w:id="262"/>
    </w:p>
    <w:p w14:paraId="34C2EFB3" w14:textId="1BAF9BA9" w:rsidR="00D7182E"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263" w:name="_Toc72240343"/>
      <w:proofErr w:type="spellStart"/>
      <w:r w:rsidRPr="007A184A">
        <w:t>IDE’s</w:t>
      </w:r>
      <w:bookmarkStart w:id="264" w:name="_Hlk67490108"/>
      <w:bookmarkEnd w:id="263"/>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w:t>
      </w:r>
      <w:proofErr w:type="spellStart"/>
      <w:r>
        <w:t>arduino</w:t>
      </w:r>
      <w:proofErr w:type="spellEnd"/>
      <w:r>
        <w:t xml:space="preserve"> bordjes</w:t>
      </w:r>
      <w:r w:rsidRPr="007A184A">
        <w:t>:</w:t>
      </w:r>
    </w:p>
    <w:tbl>
      <w:tblPr>
        <w:tblStyle w:val="ListTable4"/>
        <w:tblW w:w="0" w:type="auto"/>
        <w:tblLook w:val="04A0" w:firstRow="1" w:lastRow="0" w:firstColumn="1" w:lastColumn="0" w:noHBand="0" w:noVBand="1"/>
        <w:tblPrChange w:id="265" w:author="Donald Heyman" w:date="2021-05-26T10:48:00Z">
          <w:tblPr>
            <w:tblStyle w:val="TableGrid"/>
            <w:tblW w:w="0" w:type="auto"/>
            <w:tblLook w:val="04A0" w:firstRow="1" w:lastRow="0" w:firstColumn="1" w:lastColumn="0" w:noHBand="0" w:noVBand="1"/>
          </w:tblPr>
        </w:tblPrChange>
      </w:tblPr>
      <w:tblGrid>
        <w:gridCol w:w="1586"/>
        <w:gridCol w:w="1948"/>
        <w:gridCol w:w="1777"/>
        <w:gridCol w:w="1832"/>
        <w:gridCol w:w="1748"/>
        <w:tblGridChange w:id="266">
          <w:tblGrid>
            <w:gridCol w:w="1638"/>
            <w:gridCol w:w="1921"/>
            <w:gridCol w:w="1817"/>
            <w:gridCol w:w="1707"/>
            <w:gridCol w:w="1808"/>
          </w:tblGrid>
        </w:tblGridChange>
      </w:tblGrid>
      <w:tr w:rsidR="00255460" w:rsidRPr="007A184A" w14:paraId="49813204" w14:textId="06AA6FED" w:rsidTr="003D7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Change w:id="267" w:author="Donald Heyman" w:date="2021-05-26T10:48:00Z">
              <w:tcPr>
                <w:tcW w:w="1638" w:type="dxa"/>
              </w:tcPr>
            </w:tcPrChange>
          </w:tcPr>
          <w:p w14:paraId="2BC3EBF3" w14:textId="08D4C9BC" w:rsidR="00B70F92" w:rsidRPr="007A184A" w:rsidRDefault="00B70F92" w:rsidP="00370231">
            <w:pPr>
              <w:cnfStyle w:val="101000000000" w:firstRow="1" w:lastRow="0" w:firstColumn="1" w:lastColumn="0" w:oddVBand="0" w:evenVBand="0" w:oddHBand="0" w:evenHBand="0" w:firstRowFirstColumn="0" w:firstRowLastColumn="0" w:lastRowFirstColumn="0" w:lastRowLastColumn="0"/>
            </w:pPr>
          </w:p>
        </w:tc>
        <w:tc>
          <w:tcPr>
            <w:tcW w:w="1921" w:type="dxa"/>
            <w:tcPrChange w:id="268" w:author="Donald Heyman" w:date="2021-05-26T10:48:00Z">
              <w:tcPr>
                <w:tcW w:w="1921" w:type="dxa"/>
              </w:tcPr>
            </w:tcPrChange>
          </w:tcPr>
          <w:p w14:paraId="5950792F" w14:textId="1ACC541F"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Microchip MPLAB</w:t>
            </w:r>
          </w:p>
        </w:tc>
        <w:tc>
          <w:tcPr>
            <w:tcW w:w="1817" w:type="dxa"/>
            <w:tcPrChange w:id="269" w:author="Donald Heyman" w:date="2021-05-26T10:48:00Z">
              <w:tcPr>
                <w:tcW w:w="1817" w:type="dxa"/>
              </w:tcPr>
            </w:tcPrChange>
          </w:tcPr>
          <w:p w14:paraId="7F45EB71" w14:textId="0C40B08B"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PlatformIO</w:t>
            </w:r>
          </w:p>
        </w:tc>
        <w:tc>
          <w:tcPr>
            <w:tcW w:w="1707" w:type="dxa"/>
            <w:tcPrChange w:id="270" w:author="Donald Heyman" w:date="2021-05-26T10:48:00Z">
              <w:tcPr>
                <w:tcW w:w="1707" w:type="dxa"/>
              </w:tcPr>
            </w:tcPrChange>
          </w:tcPr>
          <w:p w14:paraId="3866596B" w14:textId="2A04D47C"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Arduino</w:t>
            </w:r>
          </w:p>
        </w:tc>
        <w:tc>
          <w:tcPr>
            <w:tcW w:w="1808" w:type="dxa"/>
            <w:tcPrChange w:id="271" w:author="Donald Heyman" w:date="2021-05-26T10:48:00Z">
              <w:tcPr>
                <w:tcW w:w="1808" w:type="dxa"/>
              </w:tcPr>
            </w:tcPrChange>
          </w:tcPr>
          <w:p w14:paraId="5394949D" w14:textId="4FC768B7"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IAR Embedded Workbench</w:t>
            </w:r>
          </w:p>
        </w:tc>
      </w:tr>
      <w:tr w:rsidR="00255460" w:rsidRPr="007A184A" w14:paraId="187D834F" w14:textId="77777777" w:rsidTr="003D7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Change w:id="272" w:author="Donald Heyman" w:date="2021-05-26T10:48:00Z">
              <w:tcPr>
                <w:tcW w:w="1638" w:type="dxa"/>
              </w:tcPr>
            </w:tcPrChange>
          </w:tcPr>
          <w:p w14:paraId="206D5E13" w14:textId="664185C3" w:rsidR="00B70F92" w:rsidRPr="007A184A" w:rsidRDefault="00B70F92" w:rsidP="00370231">
            <w:pPr>
              <w:cnfStyle w:val="001000100000" w:firstRow="0" w:lastRow="0" w:firstColumn="1" w:lastColumn="0" w:oddVBand="0" w:evenVBand="0" w:oddHBand="1" w:evenHBand="0" w:firstRowFirstColumn="0" w:firstRowLastColumn="0" w:lastRowFirstColumn="0" w:lastRowLastColumn="0"/>
            </w:pPr>
            <w:r w:rsidRPr="007A184A">
              <w:t>Prijs</w:t>
            </w:r>
          </w:p>
        </w:tc>
        <w:tc>
          <w:tcPr>
            <w:tcW w:w="1921" w:type="dxa"/>
            <w:tcPrChange w:id="273" w:author="Donald Heyman" w:date="2021-05-26T10:48:00Z">
              <w:tcPr>
                <w:tcW w:w="1921" w:type="dxa"/>
              </w:tcPr>
            </w:tcPrChange>
          </w:tcPr>
          <w:p w14:paraId="73D6E973" w14:textId="1E391F4E"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817" w:type="dxa"/>
            <w:tcPrChange w:id="274" w:author="Donald Heyman" w:date="2021-05-26T10:48:00Z">
              <w:tcPr>
                <w:tcW w:w="1817" w:type="dxa"/>
              </w:tcPr>
            </w:tcPrChange>
          </w:tcPr>
          <w:p w14:paraId="16C6CBED" w14:textId="1AE63AA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707" w:type="dxa"/>
            <w:tcPrChange w:id="275" w:author="Donald Heyman" w:date="2021-05-26T10:48:00Z">
              <w:tcPr>
                <w:tcW w:w="1707" w:type="dxa"/>
              </w:tcPr>
            </w:tcPrChange>
          </w:tcPr>
          <w:p w14:paraId="638A1358" w14:textId="54A882A0"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808" w:type="dxa"/>
            <w:tcPrChange w:id="276" w:author="Donald Heyman" w:date="2021-05-26T10:48:00Z">
              <w:tcPr>
                <w:tcW w:w="1808" w:type="dxa"/>
              </w:tcPr>
            </w:tcPrChange>
          </w:tcPr>
          <w:p w14:paraId="4315056A" w14:textId="6EADD07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Niet vermeld je moet een quote vragen</w:t>
            </w:r>
          </w:p>
        </w:tc>
      </w:tr>
      <w:tr w:rsidR="00255460" w:rsidRPr="007A184A" w14:paraId="50DF34E4" w14:textId="77777777" w:rsidTr="003D7173">
        <w:tc>
          <w:tcPr>
            <w:cnfStyle w:val="001000000000" w:firstRow="0" w:lastRow="0" w:firstColumn="1" w:lastColumn="0" w:oddVBand="0" w:evenVBand="0" w:oddHBand="0" w:evenHBand="0" w:firstRowFirstColumn="0" w:firstRowLastColumn="0" w:lastRowFirstColumn="0" w:lastRowLastColumn="0"/>
            <w:tcW w:w="1638" w:type="dxa"/>
            <w:tcPrChange w:id="277" w:author="Donald Heyman" w:date="2021-05-26T10:48:00Z">
              <w:tcPr>
                <w:tcW w:w="1638" w:type="dxa"/>
              </w:tcPr>
            </w:tcPrChange>
          </w:tcPr>
          <w:p w14:paraId="18B657E8" w14:textId="4A057486" w:rsidR="00B70F92" w:rsidRPr="007A184A" w:rsidRDefault="00A556A4" w:rsidP="00370231">
            <w:r w:rsidRPr="007A184A">
              <w:t>Editor</w:t>
            </w:r>
          </w:p>
        </w:tc>
        <w:tc>
          <w:tcPr>
            <w:tcW w:w="1921" w:type="dxa"/>
            <w:tcPrChange w:id="278" w:author="Donald Heyman" w:date="2021-05-26T10:48:00Z">
              <w:tcPr>
                <w:tcW w:w="1921" w:type="dxa"/>
              </w:tcPr>
            </w:tcPrChange>
          </w:tcPr>
          <w:p w14:paraId="035C26F1" w14:textId="284A6C72"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r w:rsidRPr="007A184A">
              <w:t>custom</w:t>
            </w:r>
            <w:proofErr w:type="spellEnd"/>
          </w:p>
        </w:tc>
        <w:tc>
          <w:tcPr>
            <w:tcW w:w="1817" w:type="dxa"/>
            <w:tcPrChange w:id="279" w:author="Donald Heyman" w:date="2021-05-26T10:48:00Z">
              <w:tcPr>
                <w:tcW w:w="1817" w:type="dxa"/>
              </w:tcPr>
            </w:tcPrChange>
          </w:tcPr>
          <w:p w14:paraId="014E913E" w14:textId="662F9377" w:rsidR="00B70F92" w:rsidRPr="007A184A" w:rsidRDefault="00A556A4" w:rsidP="00A556A4">
            <w:pPr>
              <w:cnfStyle w:val="000000000000" w:firstRow="0" w:lastRow="0" w:firstColumn="0" w:lastColumn="0" w:oddVBand="0" w:evenVBand="0" w:oddHBand="0" w:evenHBand="0" w:firstRowFirstColumn="0" w:firstRowLastColumn="0" w:lastRowFirstColumn="0" w:lastRowLastColumn="0"/>
            </w:pPr>
            <w:r w:rsidRPr="007A184A">
              <w:t>VSCode, …</w:t>
            </w:r>
          </w:p>
        </w:tc>
        <w:tc>
          <w:tcPr>
            <w:tcW w:w="1707" w:type="dxa"/>
            <w:tcPrChange w:id="280" w:author="Donald Heyman" w:date="2021-05-26T10:48:00Z">
              <w:tcPr>
                <w:tcW w:w="1707" w:type="dxa"/>
              </w:tcPr>
            </w:tcPrChange>
          </w:tcPr>
          <w:p w14:paraId="3E26B903" w14:textId="0DCDE2A9"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r w:rsidRPr="007A184A">
              <w:t>Custom</w:t>
            </w:r>
            <w:proofErr w:type="spellEnd"/>
            <w:r w:rsidRPr="007A184A">
              <w:t>(</w:t>
            </w:r>
            <w:proofErr w:type="spellStart"/>
            <w:r w:rsidRPr="007A184A">
              <w:t>arduino</w:t>
            </w:r>
            <w:proofErr w:type="spellEnd"/>
            <w:r w:rsidRPr="007A184A">
              <w:t xml:space="preserve"> </w:t>
            </w:r>
            <w:proofErr w:type="spellStart"/>
            <w:r w:rsidRPr="007A184A">
              <w:t>ide</w:t>
            </w:r>
            <w:proofErr w:type="spellEnd"/>
            <w:r w:rsidRPr="007A184A">
              <w:t xml:space="preserve"> 2 is bijna identiek aan VSCode)</w:t>
            </w:r>
          </w:p>
        </w:tc>
        <w:tc>
          <w:tcPr>
            <w:tcW w:w="1808" w:type="dxa"/>
            <w:tcPrChange w:id="281" w:author="Donald Heyman" w:date="2021-05-26T10:48:00Z">
              <w:tcPr>
                <w:tcW w:w="1808" w:type="dxa"/>
              </w:tcPr>
            </w:tcPrChange>
          </w:tcPr>
          <w:p w14:paraId="6E94787D" w14:textId="101B2B6E"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3D7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Change w:id="282" w:author="Donald Heyman" w:date="2021-05-26T10:48:00Z">
              <w:tcPr>
                <w:tcW w:w="1638" w:type="dxa"/>
              </w:tcPr>
            </w:tcPrChange>
          </w:tcPr>
          <w:p w14:paraId="78F2860E" w14:textId="03B7F6F8" w:rsidR="00B70F92" w:rsidRPr="007A184A" w:rsidRDefault="00A556A4" w:rsidP="00370231">
            <w:pPr>
              <w:cnfStyle w:val="001000100000" w:firstRow="0" w:lastRow="0" w:firstColumn="1" w:lastColumn="0" w:oddVBand="0" w:evenVBand="0" w:oddHBand="1" w:evenHBand="0" w:firstRowFirstColumn="0" w:firstRowLastColumn="0" w:lastRowFirstColumn="0" w:lastRowLastColumn="0"/>
            </w:pPr>
            <w:r w:rsidRPr="007A184A">
              <w:t>Debugging</w:t>
            </w:r>
          </w:p>
        </w:tc>
        <w:tc>
          <w:tcPr>
            <w:tcW w:w="1921" w:type="dxa"/>
            <w:tcPrChange w:id="283" w:author="Donald Heyman" w:date="2021-05-26T10:48:00Z">
              <w:tcPr>
                <w:tcW w:w="1921" w:type="dxa"/>
              </w:tcPr>
            </w:tcPrChange>
          </w:tcPr>
          <w:p w14:paraId="02135916" w14:textId="53BE5102"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817" w:type="dxa"/>
            <w:tcPrChange w:id="284" w:author="Donald Heyman" w:date="2021-05-26T10:48:00Z">
              <w:tcPr>
                <w:tcW w:w="1817" w:type="dxa"/>
              </w:tcPr>
            </w:tcPrChange>
          </w:tcPr>
          <w:p w14:paraId="3B4D4628" w14:textId="76B2A20F"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707" w:type="dxa"/>
            <w:tcPrChange w:id="285" w:author="Donald Heyman" w:date="2021-05-26T10:48:00Z">
              <w:tcPr>
                <w:tcW w:w="1707" w:type="dxa"/>
              </w:tcPr>
            </w:tcPrChange>
          </w:tcPr>
          <w:p w14:paraId="1E8949F9" w14:textId="63CADE2A"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 xml:space="preserve">Alleen in V2 momenteel in </w:t>
            </w:r>
            <w:proofErr w:type="spellStart"/>
            <w:r w:rsidRPr="007A184A">
              <w:t>beta</w:t>
            </w:r>
            <w:proofErr w:type="spellEnd"/>
          </w:p>
        </w:tc>
        <w:tc>
          <w:tcPr>
            <w:tcW w:w="1808" w:type="dxa"/>
            <w:tcPrChange w:id="286" w:author="Donald Heyman" w:date="2021-05-26T10:48:00Z">
              <w:tcPr>
                <w:tcW w:w="1808" w:type="dxa"/>
              </w:tcPr>
            </w:tcPrChange>
          </w:tcPr>
          <w:p w14:paraId="13E78CFB" w14:textId="33B8D6B4"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r>
      <w:tr w:rsidR="00255460" w:rsidRPr="007A184A" w14:paraId="0A3FF41D" w14:textId="061629C0" w:rsidTr="003D7173">
        <w:trPr>
          <w:trHeight w:val="1109"/>
          <w:trPrChange w:id="287" w:author="Donald Heyman" w:date="2021-05-26T10:48:00Z">
            <w:trPr>
              <w:trHeight w:val="1109"/>
            </w:trPr>
          </w:trPrChange>
        </w:trPr>
        <w:tc>
          <w:tcPr>
            <w:cnfStyle w:val="001000000000" w:firstRow="0" w:lastRow="0" w:firstColumn="1" w:lastColumn="0" w:oddVBand="0" w:evenVBand="0" w:oddHBand="0" w:evenHBand="0" w:firstRowFirstColumn="0" w:firstRowLastColumn="0" w:lastRowFirstColumn="0" w:lastRowLastColumn="0"/>
            <w:tcW w:w="1638" w:type="dxa"/>
            <w:tcPrChange w:id="288" w:author="Donald Heyman" w:date="2021-05-26T10:48:00Z">
              <w:tcPr>
                <w:tcW w:w="1638" w:type="dxa"/>
              </w:tcPr>
            </w:tcPrChange>
          </w:tcPr>
          <w:p w14:paraId="28D74853" w14:textId="267A49DE" w:rsidR="00B70F92" w:rsidRPr="007A184A" w:rsidRDefault="00A556A4" w:rsidP="00370231">
            <w:r w:rsidRPr="007A184A">
              <w:t xml:space="preserve">Unit </w:t>
            </w:r>
            <w:proofErr w:type="spellStart"/>
            <w:r w:rsidRPr="007A184A">
              <w:t>Testing</w:t>
            </w:r>
            <w:proofErr w:type="spellEnd"/>
          </w:p>
        </w:tc>
        <w:tc>
          <w:tcPr>
            <w:tcW w:w="1921" w:type="dxa"/>
            <w:tcPrChange w:id="289" w:author="Donald Heyman" w:date="2021-05-26T10:48:00Z">
              <w:tcPr>
                <w:tcW w:w="1921" w:type="dxa"/>
              </w:tcPr>
            </w:tcPrChange>
          </w:tcPr>
          <w:p w14:paraId="7C689C9D" w14:textId="6A4D62A0"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 xml:space="preserve">Mogelijk maar niet veel </w:t>
            </w:r>
            <w:proofErr w:type="spellStart"/>
            <w:r w:rsidRPr="007A184A">
              <w:t>documentie</w:t>
            </w:r>
            <w:proofErr w:type="spellEnd"/>
            <w:r w:rsidRPr="007A184A">
              <w:t>.</w:t>
            </w:r>
          </w:p>
        </w:tc>
        <w:tc>
          <w:tcPr>
            <w:tcW w:w="1817" w:type="dxa"/>
            <w:tcPrChange w:id="290" w:author="Donald Heyman" w:date="2021-05-26T10:48:00Z">
              <w:tcPr>
                <w:tcW w:w="1817" w:type="dxa"/>
              </w:tcPr>
            </w:tcPrChange>
          </w:tcPr>
          <w:p w14:paraId="544D3915" w14:textId="3DBD4B17" w:rsidR="00B70F92" w:rsidRPr="007A184A" w:rsidRDefault="00DA45DA" w:rsidP="00370231">
            <w:pPr>
              <w:cnfStyle w:val="000000000000" w:firstRow="0" w:lastRow="0" w:firstColumn="0" w:lastColumn="0" w:oddVBand="0" w:evenVBand="0" w:oddHBand="0" w:evenHBand="0" w:firstRowFirstColumn="0" w:firstRowLastColumn="0" w:lastRowFirstColumn="0" w:lastRowLastColumn="0"/>
            </w:pPr>
            <w:r w:rsidRPr="007A184A">
              <w:t>Ingeboud</w:t>
            </w:r>
            <w:r w:rsidR="006C3629" w:rsidRPr="007A184A">
              <w:t>.</w:t>
            </w:r>
            <w:r w:rsidRPr="007A184A">
              <w:t xml:space="preserve"> Goede documentatie.</w:t>
            </w:r>
          </w:p>
        </w:tc>
        <w:tc>
          <w:tcPr>
            <w:tcW w:w="1707" w:type="dxa"/>
            <w:tcPrChange w:id="291" w:author="Donald Heyman" w:date="2021-05-26T10:48:00Z">
              <w:tcPr>
                <w:tcW w:w="1707" w:type="dxa"/>
              </w:tcPr>
            </w:tcPrChange>
          </w:tcPr>
          <w:p w14:paraId="3193B2D2" w14:textId="6C2E6F65"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Mogelijk met extra software vooral voor arduino bordjes</w:t>
            </w:r>
          </w:p>
        </w:tc>
        <w:tc>
          <w:tcPr>
            <w:tcW w:w="1808" w:type="dxa"/>
            <w:tcPrChange w:id="292" w:author="Donald Heyman" w:date="2021-05-26T10:48:00Z">
              <w:tcPr>
                <w:tcW w:w="1808" w:type="dxa"/>
              </w:tcPr>
            </w:tcPrChange>
          </w:tcPr>
          <w:p w14:paraId="1B4C4EA5" w14:textId="2D2AA154" w:rsidR="00B70F92" w:rsidRPr="007A184A" w:rsidRDefault="00255460" w:rsidP="00370231">
            <w:pPr>
              <w:cnfStyle w:val="000000000000" w:firstRow="0" w:lastRow="0" w:firstColumn="0" w:lastColumn="0" w:oddVBand="0" w:evenVBand="0" w:oddHBand="0" w:evenHBand="0" w:firstRowFirstColumn="0" w:firstRowLastColumn="0" w:lastRowFirstColumn="0" w:lastRowLastColumn="0"/>
            </w:pPr>
            <w:r w:rsidRPr="007A184A">
              <w:t>Extern</w:t>
            </w:r>
          </w:p>
        </w:tc>
      </w:tr>
      <w:tr w:rsidR="00255460" w:rsidRPr="007A184A" w14:paraId="24686829" w14:textId="5971C3A4" w:rsidTr="003D7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Change w:id="293" w:author="Donald Heyman" w:date="2021-05-26T10:48:00Z">
              <w:tcPr>
                <w:tcW w:w="1638" w:type="dxa"/>
              </w:tcPr>
            </w:tcPrChange>
          </w:tcPr>
          <w:p w14:paraId="69B6397E" w14:textId="62BE6B40" w:rsidR="00B70F92" w:rsidRPr="007A184A" w:rsidRDefault="00DA45DA" w:rsidP="00370231">
            <w:pPr>
              <w:cnfStyle w:val="001000100000" w:firstRow="0" w:lastRow="0" w:firstColumn="1" w:lastColumn="0" w:oddVBand="0" w:evenVBand="0" w:oddHBand="1" w:evenHBand="0" w:firstRowFirstColumn="0" w:firstRowLastColumn="0" w:lastRowFirstColumn="0" w:lastRowLastColumn="0"/>
            </w:pPr>
            <w:r w:rsidRPr="007A184A">
              <w:t>Code Coverage</w:t>
            </w:r>
          </w:p>
        </w:tc>
        <w:tc>
          <w:tcPr>
            <w:tcW w:w="1921" w:type="dxa"/>
            <w:tcPrChange w:id="294" w:author="Donald Heyman" w:date="2021-05-26T10:48:00Z">
              <w:tcPr>
                <w:tcW w:w="1921" w:type="dxa"/>
              </w:tcPr>
            </w:tcPrChange>
          </w:tcPr>
          <w:p w14:paraId="5284BD7F" w14:textId="0F37F77B" w:rsidR="00B70F92" w:rsidRPr="007A184A" w:rsidRDefault="00CD6217"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817" w:type="dxa"/>
            <w:tcPrChange w:id="295" w:author="Donald Heyman" w:date="2021-05-26T10:48:00Z">
              <w:tcPr>
                <w:tcW w:w="1817" w:type="dxa"/>
              </w:tcPr>
            </w:tcPrChange>
          </w:tcPr>
          <w:p w14:paraId="49669D7C" w14:textId="2D147A61"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707" w:type="dxa"/>
            <w:tcPrChange w:id="296" w:author="Donald Heyman" w:date="2021-05-26T10:48:00Z">
              <w:tcPr>
                <w:tcW w:w="1707" w:type="dxa"/>
              </w:tcPr>
            </w:tcPrChange>
          </w:tcPr>
          <w:p w14:paraId="00B46A8E" w14:textId="760D4180"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808" w:type="dxa"/>
            <w:tcPrChange w:id="297" w:author="Donald Heyman" w:date="2021-05-26T10:48:00Z">
              <w:tcPr>
                <w:tcW w:w="1808" w:type="dxa"/>
              </w:tcPr>
            </w:tcPrChange>
          </w:tcPr>
          <w:p w14:paraId="7C6B5127" w14:textId="4414BE5B"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r>
      <w:tr w:rsidR="00B64FFE" w:rsidRPr="007A184A" w14:paraId="22DEB073" w14:textId="77777777" w:rsidTr="003D7173">
        <w:tc>
          <w:tcPr>
            <w:cnfStyle w:val="001000000000" w:firstRow="0" w:lastRow="0" w:firstColumn="1" w:lastColumn="0" w:oddVBand="0" w:evenVBand="0" w:oddHBand="0" w:evenHBand="0" w:firstRowFirstColumn="0" w:firstRowLastColumn="0" w:lastRowFirstColumn="0" w:lastRowLastColumn="0"/>
            <w:tcW w:w="1638" w:type="dxa"/>
            <w:tcPrChange w:id="298" w:author="Donald Heyman" w:date="2021-05-26T10:48:00Z">
              <w:tcPr>
                <w:tcW w:w="1638" w:type="dxa"/>
              </w:tcPr>
            </w:tcPrChange>
          </w:tcPr>
          <w:p w14:paraId="3C7AD2DA" w14:textId="7AF16E04" w:rsidR="00B64FFE" w:rsidRPr="007A184A" w:rsidRDefault="00B64FFE" w:rsidP="00B64FFE">
            <w:r w:rsidRPr="007A184A">
              <w:t>Open source</w:t>
            </w:r>
          </w:p>
        </w:tc>
        <w:tc>
          <w:tcPr>
            <w:tcW w:w="1921" w:type="dxa"/>
            <w:tcPrChange w:id="299" w:author="Donald Heyman" w:date="2021-05-26T10:48:00Z">
              <w:tcPr>
                <w:tcW w:w="1921" w:type="dxa"/>
              </w:tcPr>
            </w:tcPrChange>
          </w:tcPr>
          <w:p w14:paraId="67AF8655" w14:textId="4D49BDEA"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c>
          <w:tcPr>
            <w:tcW w:w="1817" w:type="dxa"/>
            <w:tcPrChange w:id="300" w:author="Donald Heyman" w:date="2021-05-26T10:48:00Z">
              <w:tcPr>
                <w:tcW w:w="1817" w:type="dxa"/>
              </w:tcPr>
            </w:tcPrChange>
          </w:tcPr>
          <w:p w14:paraId="53C16144" w14:textId="3DED38E8"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707" w:type="dxa"/>
            <w:tcPrChange w:id="301" w:author="Donald Heyman" w:date="2021-05-26T10:48:00Z">
              <w:tcPr>
                <w:tcW w:w="1707" w:type="dxa"/>
              </w:tcPr>
            </w:tcPrChange>
          </w:tcPr>
          <w:p w14:paraId="3CBD473E" w14:textId="140C5039"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808" w:type="dxa"/>
            <w:tcPrChange w:id="302" w:author="Donald Heyman" w:date="2021-05-26T10:48:00Z">
              <w:tcPr>
                <w:tcW w:w="1808" w:type="dxa"/>
              </w:tcPr>
            </w:tcPrChange>
          </w:tcPr>
          <w:p w14:paraId="4462F1AF" w14:textId="217D276D"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r>
      <w:tr w:rsidR="00B64FFE" w:rsidRPr="007A184A" w14:paraId="46EA671F" w14:textId="77777777" w:rsidTr="003D7173">
        <w:trPr>
          <w:cnfStyle w:val="000000100000" w:firstRow="0" w:lastRow="0" w:firstColumn="0" w:lastColumn="0" w:oddVBand="0" w:evenVBand="0" w:oddHBand="1" w:evenHBand="0" w:firstRowFirstColumn="0" w:firstRowLastColumn="0" w:lastRowFirstColumn="0" w:lastRowLastColumn="0"/>
          <w:trHeight w:val="1309"/>
          <w:trPrChange w:id="303" w:author="Donald Heyman" w:date="2021-05-26T10:48:00Z">
            <w:trPr>
              <w:trHeight w:val="1309"/>
            </w:trPr>
          </w:trPrChange>
        </w:trPr>
        <w:tc>
          <w:tcPr>
            <w:cnfStyle w:val="001000000000" w:firstRow="0" w:lastRow="0" w:firstColumn="1" w:lastColumn="0" w:oddVBand="0" w:evenVBand="0" w:oddHBand="0" w:evenHBand="0" w:firstRowFirstColumn="0" w:firstRowLastColumn="0" w:lastRowFirstColumn="0" w:lastRowLastColumn="0"/>
            <w:tcW w:w="1638" w:type="dxa"/>
            <w:tcPrChange w:id="304" w:author="Donald Heyman" w:date="2021-05-26T10:48:00Z">
              <w:tcPr>
                <w:tcW w:w="1638" w:type="dxa"/>
              </w:tcPr>
            </w:tcPrChange>
          </w:tcPr>
          <w:p w14:paraId="4EB20805" w14:textId="1E572C2C" w:rsidR="00B64FFE" w:rsidRPr="007A184A" w:rsidRDefault="00B64FFE" w:rsidP="00B64FFE">
            <w:pPr>
              <w:cnfStyle w:val="001000100000" w:firstRow="0" w:lastRow="0" w:firstColumn="1" w:lastColumn="0" w:oddVBand="0" w:evenVBand="0" w:oddHBand="1" w:evenHBand="0" w:firstRowFirstColumn="0" w:firstRowLastColumn="0" w:lastRowFirstColumn="0" w:lastRowLastColumn="0"/>
            </w:pPr>
            <w:proofErr w:type="spellStart"/>
            <w:r w:rsidRPr="007A184A">
              <w:t>Extras</w:t>
            </w:r>
            <w:proofErr w:type="spellEnd"/>
          </w:p>
        </w:tc>
        <w:tc>
          <w:tcPr>
            <w:tcW w:w="1921" w:type="dxa"/>
            <w:tcPrChange w:id="305" w:author="Donald Heyman" w:date="2021-05-26T10:48:00Z">
              <w:tcPr>
                <w:tcW w:w="1921" w:type="dxa"/>
              </w:tcPr>
            </w:tcPrChange>
          </w:tcPr>
          <w:p w14:paraId="1EEA7B37" w14:textId="5DF57513" w:rsidR="00B64FFE" w:rsidRPr="004E3AC4" w:rsidRDefault="00B64FFE" w:rsidP="00B64FFE">
            <w:pPr>
              <w:cnfStyle w:val="000000100000" w:firstRow="0" w:lastRow="0" w:firstColumn="0" w:lastColumn="0" w:oddVBand="0" w:evenVBand="0" w:oddHBand="1" w:evenHBand="0" w:firstRowFirstColumn="0" w:firstRowLastColumn="0" w:lastRowFirstColumn="0" w:lastRowLastColumn="0"/>
              <w:rPr>
                <w:lang w:val="en-US"/>
              </w:rPr>
            </w:pPr>
            <w:r w:rsidRPr="004E3AC4">
              <w:rPr>
                <w:lang w:val="en-US"/>
              </w:rPr>
              <w:t xml:space="preserve">MPLAB Code </w:t>
            </w:r>
            <w:proofErr w:type="gramStart"/>
            <w:r w:rsidRPr="004E3AC4">
              <w:rPr>
                <w:lang w:val="en-US"/>
              </w:rPr>
              <w:t>Configurator(</w:t>
            </w:r>
            <w:proofErr w:type="gramEnd"/>
            <w:r w:rsidRPr="004E3AC4">
              <w:rPr>
                <w:lang w:val="en-US"/>
              </w:rPr>
              <w:t xml:space="preserve">GUI controller configurator tool), microchip HAL library. </w:t>
            </w:r>
          </w:p>
        </w:tc>
        <w:tc>
          <w:tcPr>
            <w:tcW w:w="1817" w:type="dxa"/>
            <w:tcPrChange w:id="306" w:author="Donald Heyman" w:date="2021-05-26T10:48:00Z">
              <w:tcPr>
                <w:tcW w:w="1817" w:type="dxa"/>
              </w:tcPr>
            </w:tcPrChange>
          </w:tcPr>
          <w:p w14:paraId="2485A6D4" w14:textId="3A5DCAAA"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Support voor </w:t>
            </w:r>
            <w:proofErr w:type="spellStart"/>
            <w:r w:rsidRPr="007A184A">
              <w:t>arduino</w:t>
            </w:r>
            <w:proofErr w:type="spellEnd"/>
            <w:r w:rsidRPr="007A184A">
              <w:t xml:space="preserve"> en veel andere platforms en </w:t>
            </w:r>
            <w:proofErr w:type="spellStart"/>
            <w:r w:rsidRPr="007A184A">
              <w:t>libraries</w:t>
            </w:r>
            <w:proofErr w:type="spellEnd"/>
            <w:r w:rsidRPr="007A184A">
              <w:t>.</w:t>
            </w:r>
          </w:p>
        </w:tc>
        <w:tc>
          <w:tcPr>
            <w:tcW w:w="1707" w:type="dxa"/>
            <w:tcPrChange w:id="307" w:author="Donald Heyman" w:date="2021-05-26T10:48:00Z">
              <w:tcPr>
                <w:tcW w:w="1707" w:type="dxa"/>
              </w:tcPr>
            </w:tcPrChange>
          </w:tcPr>
          <w:p w14:paraId="365DCF2F" w14:textId="2C99347E"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proofErr w:type="spellStart"/>
            <w:r w:rsidRPr="007A184A">
              <w:t>Arduino</w:t>
            </w:r>
            <w:proofErr w:type="spellEnd"/>
            <w:r w:rsidRPr="007A184A">
              <w:t xml:space="preserve"> </w:t>
            </w:r>
            <w:proofErr w:type="spellStart"/>
            <w:r w:rsidRPr="007A184A">
              <w:t>libraries</w:t>
            </w:r>
            <w:proofErr w:type="spellEnd"/>
            <w:r w:rsidRPr="007A184A">
              <w:t>.</w:t>
            </w:r>
          </w:p>
        </w:tc>
        <w:tc>
          <w:tcPr>
            <w:tcW w:w="1808" w:type="dxa"/>
            <w:tcPrChange w:id="308" w:author="Donald Heyman" w:date="2021-05-26T10:48:00Z">
              <w:tcPr>
                <w:tcW w:w="1808" w:type="dxa"/>
              </w:tcPr>
            </w:tcPrChange>
          </w:tcPr>
          <w:p w14:paraId="47E21271" w14:textId="2EAD52C0"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3E0AB23A" w14:textId="208982C1" w:rsidR="00E50340" w:rsidRDefault="00E50340" w:rsidP="00E50340">
      <w:pPr>
        <w:pStyle w:val="Caption"/>
      </w:pPr>
      <w:bookmarkStart w:id="309" w:name="_Toc72513526"/>
      <w:bookmarkEnd w:id="264"/>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1</w:t>
      </w:r>
      <w:r w:rsidR="0084643B">
        <w:rPr>
          <w:noProof/>
        </w:rPr>
        <w:fldChar w:fldCharType="end"/>
      </w:r>
      <w:r>
        <w:t xml:space="preserve"> </w:t>
      </w:r>
      <w:r w:rsidR="00997805">
        <w:t>–</w:t>
      </w:r>
      <w:r>
        <w:t xml:space="preserve"> IDE</w:t>
      </w:r>
      <w:r w:rsidR="00997805">
        <w:t xml:space="preserve"> </w:t>
      </w:r>
      <w:proofErr w:type="spellStart"/>
      <w:r w:rsidR="00997805">
        <w:t>trade</w:t>
      </w:r>
      <w:proofErr w:type="spellEnd"/>
      <w:r w:rsidR="00997805">
        <w:t>-off</w:t>
      </w:r>
      <w:bookmarkEnd w:id="309"/>
    </w:p>
    <w:p w14:paraId="647ECB45" w14:textId="77777777" w:rsidR="00E50340" w:rsidRDefault="00E50340" w:rsidP="00370231"/>
    <w:p w14:paraId="14D4D897" w14:textId="61285CD9" w:rsidR="008A3B25" w:rsidRDefault="008A3B25" w:rsidP="00370231">
      <w:r>
        <w:t>Mijn keuze hier is PlatformIO</w:t>
      </w:r>
      <w:r w:rsidR="00002D19">
        <w:t xml:space="preserve">. </w:t>
      </w:r>
      <w:r w:rsidR="00592F19">
        <w:t>Deze h</w:t>
      </w:r>
      <w:r w:rsidR="00002D19">
        <w:t>eeft de meeste functionaliteit en is gratis.</w:t>
      </w:r>
    </w:p>
    <w:commentRangeStart w:id="310"/>
    <w:p w14:paraId="2B0168D1" w14:textId="0F643975" w:rsidR="004C6353" w:rsidRDefault="0084643B" w:rsidP="00370231">
      <w:sdt>
        <w:sdtPr>
          <w:id w:val="-1538809345"/>
          <w:citation/>
        </w:sdt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4C6353">
        <w:br/>
      </w:r>
      <w:sdt>
        <w:sdtPr>
          <w:id w:val="669831821"/>
          <w:citation/>
        </w:sdt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4C6353">
        <w:br/>
      </w:r>
      <w:sdt>
        <w:sdtPr>
          <w:id w:val="1747448999"/>
          <w:citation/>
        </w:sdt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4C6353">
        <w:br/>
      </w:r>
      <w:sdt>
        <w:sdtPr>
          <w:id w:val="-425731375"/>
          <w:citation/>
        </w:sdt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commentRangeEnd w:id="310"/>
      <w:r w:rsidR="001D4540">
        <w:rPr>
          <w:rStyle w:val="CommentReference"/>
        </w:rPr>
        <w:commentReference w:id="310"/>
      </w:r>
    </w:p>
    <w:p w14:paraId="12FCEA8A" w14:textId="285EFE5B" w:rsidR="00274546" w:rsidRDefault="00274546" w:rsidP="00274546">
      <w:pPr>
        <w:pStyle w:val="Heading2"/>
      </w:pPr>
      <w:r>
        <w:t>Arduino</w:t>
      </w:r>
    </w:p>
    <w:p w14:paraId="19A4A152" w14:textId="04745045"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7D382614" w:rsidR="00E50340" w:rsidRDefault="00426DAC" w:rsidP="00426DAC">
      <w:pPr>
        <w:pStyle w:val="Caption"/>
      </w:pPr>
      <w:bookmarkStart w:id="311" w:name="_Toc72513538"/>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r w:rsidR="0084643B">
        <w:rPr>
          <w:noProof/>
        </w:rPr>
        <w:fldChar w:fldCharType="begin"/>
      </w:r>
      <w:r w:rsidR="0084643B">
        <w:rPr>
          <w:noProof/>
        </w:rPr>
        <w:instrText xml:space="preserve"> SEQ Figuur \* ARABIC </w:instrText>
      </w:r>
      <w:r w:rsidR="0084643B">
        <w:rPr>
          <w:noProof/>
        </w:rPr>
        <w:fldChar w:fldCharType="separate"/>
      </w:r>
      <w:r>
        <w:rPr>
          <w:noProof/>
        </w:rPr>
        <w:t>2</w:t>
      </w:r>
      <w:r w:rsidR="0084643B">
        <w:rPr>
          <w:noProof/>
        </w:rPr>
        <w:fldChar w:fldCharType="end"/>
      </w:r>
      <w:r>
        <w:t xml:space="preserve"> - </w:t>
      </w:r>
      <w:proofErr w:type="spellStart"/>
      <w:r>
        <w:t>Patformio</w:t>
      </w:r>
      <w:proofErr w:type="spellEnd"/>
      <w:r>
        <w:t xml:space="preserve"> </w:t>
      </w:r>
      <w:proofErr w:type="spellStart"/>
      <w:r>
        <w:t>VSCode</w:t>
      </w:r>
      <w:bookmarkEnd w:id="311"/>
      <w:proofErr w:type="spellEnd"/>
      <w:r>
        <w:br/>
      </w:r>
    </w:p>
    <w:p w14:paraId="55550B84" w14:textId="0EE67BA5" w:rsidR="00E50340" w:rsidRDefault="00E50340" w:rsidP="00E50340">
      <w:pPr>
        <w:pStyle w:val="Caption"/>
      </w:pPr>
      <w:bookmarkStart w:id="312" w:name="_Toc72513539"/>
      <w:commentRangeStart w:id="313"/>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3</w:t>
      </w:r>
      <w:r w:rsidR="0084643B">
        <w:rPr>
          <w:noProof/>
        </w:rPr>
        <w:fldChar w:fldCharType="end"/>
      </w:r>
      <w:r>
        <w:t xml:space="preserve"> - </w:t>
      </w:r>
      <w:proofErr w:type="spellStart"/>
      <w:r>
        <w:t>PlatformIO</w:t>
      </w:r>
      <w:proofErr w:type="spellEnd"/>
      <w:r>
        <w:t xml:space="preserve"> homepage</w:t>
      </w:r>
      <w:bookmarkEnd w:id="312"/>
      <w:commentRangeEnd w:id="313"/>
      <w:r w:rsidR="001D4540">
        <w:rPr>
          <w:rStyle w:val="CommentReference"/>
          <w:bCs w:val="0"/>
          <w:i w:val="0"/>
        </w:rPr>
        <w:commentReference w:id="313"/>
      </w:r>
    </w:p>
    <w:p w14:paraId="5A54C4C4" w14:textId="6B9D345B" w:rsidR="00E50340" w:rsidRPr="00274546" w:rsidRDefault="0084643B" w:rsidP="00274546">
      <w:sdt>
        <w:sdtPr>
          <w:id w:val="-275258406"/>
          <w:citation/>
        </w:sdt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r>
        <w:t>Code check</w:t>
      </w:r>
    </w:p>
    <w:p w14:paraId="6CE76B89" w14:textId="234242EB" w:rsidR="00D7182E" w:rsidRDefault="00D7182E" w:rsidP="00D7182E">
      <w:commentRangeStart w:id="314"/>
      <w:r>
        <w:t xml:space="preserve">Om de code zo goed en veilig mogelijk te maken heb ik gebruik gemaakt van </w:t>
      </w:r>
      <w:proofErr w:type="spellStart"/>
      <w:r>
        <w:t>cppcheck</w:t>
      </w:r>
      <w:proofErr w:type="spellEnd"/>
      <w:r>
        <w:t xml:space="preserve">. Met deze tool kan je </w:t>
      </w:r>
      <w:r w:rsidRPr="00D7182E">
        <w:rPr>
          <w:lang w:val="aa-ET"/>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w:t>
      </w:r>
      <w:ins w:id="315" w:author="Donald Heyman" w:date="2021-05-26T12:27:00Z">
        <w:r w:rsidR="0045455F">
          <w:t>-</w:t>
        </w:r>
      </w:ins>
      <w:r>
        <w:t>on</w:t>
      </w:r>
      <w:proofErr w:type="spellEnd"/>
      <w:r>
        <w:t xml:space="preserve"> dat kan checken op </w:t>
      </w:r>
      <w:r w:rsidR="00274546">
        <w:t>MISRA C 2012</w:t>
      </w:r>
      <w:r>
        <w:t xml:space="preserve"> </w:t>
      </w:r>
      <w:r w:rsidR="00274546">
        <w:t xml:space="preserve">regels. Je moet wel een tekstdocument geven met al de regels. (Niet alle regels worden gecheckt </w:t>
      </w:r>
      <w:proofErr w:type="gramStart"/>
      <w:r w:rsidR="00274546">
        <w:t xml:space="preserve">zie  </w:t>
      </w:r>
      <w:proofErr w:type="gramEnd"/>
      <w:r w:rsidR="0084643B">
        <w:rPr>
          <w:rStyle w:val="Hyperlink"/>
        </w:rPr>
        <w:fldChar w:fldCharType="begin"/>
      </w:r>
      <w:r w:rsidR="0084643B">
        <w:rPr>
          <w:rStyle w:val="Hyperlink"/>
        </w:rPr>
        <w:instrText xml:space="preserve"> HYPERLINK "http://cppcheck.sourceforge.net/misra.php" </w:instrText>
      </w:r>
      <w:r w:rsidR="0084643B">
        <w:rPr>
          <w:rStyle w:val="Hyperlink"/>
        </w:rPr>
        <w:fldChar w:fldCharType="separate"/>
      </w:r>
      <w:r w:rsidR="00274546" w:rsidRPr="00586560">
        <w:rPr>
          <w:rStyle w:val="Hyperlink"/>
        </w:rPr>
        <w:t>http://cppcheck.sourceforge.net/misra.php</w:t>
      </w:r>
      <w:r w:rsidR="0084643B">
        <w:rPr>
          <w:rStyle w:val="Hyperlink"/>
        </w:rPr>
        <w:fldChar w:fldCharType="end"/>
      </w:r>
      <w:r w:rsidR="00274546">
        <w:t xml:space="preserve">) </w:t>
      </w:r>
      <w:commentRangeEnd w:id="314"/>
      <w:r w:rsidR="0045455F">
        <w:rPr>
          <w:rStyle w:val="CommentReference"/>
        </w:rPr>
        <w:commentReference w:id="314"/>
      </w:r>
    </w:p>
    <w:p w14:paraId="0E54711F" w14:textId="04C48EBC" w:rsidR="00274546" w:rsidRDefault="0084643B" w:rsidP="00D7182E">
      <w:sdt>
        <w:sdtPr>
          <w:id w:val="174157307"/>
          <w:citation/>
        </w:sdt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2EF0FC7F" w14:textId="759A8A2A" w:rsidR="00034ADE" w:rsidRDefault="00034ADE" w:rsidP="00034ADE">
      <w:pPr>
        <w:pStyle w:val="Heading2"/>
        <w:rPr>
          <w:lang w:val="aa-ET"/>
        </w:rPr>
      </w:pPr>
      <w:r>
        <w:rPr>
          <w:lang w:val="aa-ET"/>
        </w:rPr>
        <w:t>Git</w:t>
      </w:r>
      <w:r>
        <w:t>H</w:t>
      </w:r>
      <w:r>
        <w:rPr>
          <w:lang w:val="aa-ET"/>
        </w:rPr>
        <w:t>ub</w:t>
      </w:r>
    </w:p>
    <w:p w14:paraId="657EE644" w14:textId="33204C16" w:rsidR="00034ADE" w:rsidRDefault="00034ADE" w:rsidP="00034ADE">
      <w:r w:rsidRPr="00034ADE">
        <w:t xml:space="preserve">Alle </w:t>
      </w:r>
      <w:r>
        <w:t xml:space="preserve">documenten, code en PCB bestanden staan op GitHub. Onder branches staat ook een V0.1 </w:t>
      </w:r>
      <w:proofErr w:type="spellStart"/>
      <w:r>
        <w:t>branch</w:t>
      </w:r>
      <w:proofErr w:type="spellEnd"/>
      <w:r>
        <w:t xml:space="preserve"> met de test code en pcb bestanden van prototype V0.1.</w:t>
      </w:r>
    </w:p>
    <w:p w14:paraId="7913A6DB" w14:textId="7EEFEA6E" w:rsidR="00034ADE" w:rsidRPr="00034ADE" w:rsidRDefault="00034ADE" w:rsidP="00034ADE">
      <w:r>
        <w:t xml:space="preserve">Link: </w:t>
      </w:r>
      <w:hyperlink r:id="rId19" w:history="1">
        <w:r w:rsidRPr="001D547B">
          <w:rPr>
            <w:rStyle w:val="Hyperlink"/>
          </w:rPr>
          <w:t>https://github.com/Ian-Blockmans/efuse</w:t>
        </w:r>
      </w:hyperlink>
      <w:r>
        <w:t xml:space="preserve"> </w:t>
      </w:r>
      <w:commentRangeStart w:id="316"/>
      <w:sdt>
        <w:sdtPr>
          <w:id w:val="-723051240"/>
          <w:citation/>
        </w:sdtPr>
        <w:sdtContent>
          <w:r>
            <w:fldChar w:fldCharType="begin"/>
          </w:r>
          <w:r>
            <w:instrText xml:space="preserve"> CITATION Ian \l 2067 </w:instrText>
          </w:r>
          <w:r>
            <w:fldChar w:fldCharType="separate"/>
          </w:r>
          <w:r>
            <w:rPr>
              <w:noProof/>
            </w:rPr>
            <w:t>(Blocmans)</w:t>
          </w:r>
          <w:r>
            <w:fldChar w:fldCharType="end"/>
          </w:r>
        </w:sdtContent>
      </w:sdt>
      <w:commentRangeEnd w:id="316"/>
      <w:r w:rsidR="0045455F">
        <w:rPr>
          <w:rStyle w:val="CommentReference"/>
        </w:rPr>
        <w:commentReference w:id="316"/>
      </w:r>
    </w:p>
    <w:p w14:paraId="3F0630D5" w14:textId="072B2D00" w:rsidR="00002D19" w:rsidRDefault="00002D19" w:rsidP="00002D19">
      <w:pPr>
        <w:pStyle w:val="Heading2"/>
      </w:pPr>
      <w:bookmarkStart w:id="317" w:name="_Toc72240344"/>
      <w:r>
        <w:t>User interface</w:t>
      </w:r>
      <w:bookmarkEnd w:id="317"/>
    </w:p>
    <w:p w14:paraId="1E6A0296" w14:textId="46271737" w:rsidR="00002D19" w:rsidRDefault="00002D19" w:rsidP="00002D19">
      <w:pPr>
        <w:pStyle w:val="Heading3"/>
      </w:pPr>
      <w:bookmarkStart w:id="318" w:name="_Toc72240345"/>
      <w:r>
        <w:t>Modbus over virtual com port</w:t>
      </w:r>
      <w:bookmarkEnd w:id="318"/>
    </w:p>
    <w:p w14:paraId="3F98B0A5" w14:textId="7E6E0595" w:rsidR="00EE5BED"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5E32F74C" w14:textId="441A8A14" w:rsidR="00D7182E" w:rsidRDefault="0084643B" w:rsidP="00002D19">
      <w:sdt>
        <w:sdtPr>
          <w:id w:val="-374384865"/>
          <w:citation/>
        </w:sdt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aa-ET"/>
        </w:rPr>
      </w:pPr>
      <w:bookmarkStart w:id="319" w:name="_Toc72240346"/>
      <w:r>
        <w:t>Coils</w:t>
      </w:r>
      <w:bookmarkEnd w:id="319"/>
    </w:p>
    <w:p w14:paraId="76A7AB87" w14:textId="6AFDFA08" w:rsidR="00420A0D" w:rsidRPr="00420A0D" w:rsidRDefault="00F4382E" w:rsidP="00420A0D">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EE5BED" w14:paraId="3E5663AB" w14:textId="55C52DF0" w:rsidTr="00EE5BED">
        <w:tc>
          <w:tcPr>
            <w:tcW w:w="685" w:type="dxa"/>
          </w:tcPr>
          <w:p w14:paraId="1DDD26DA" w14:textId="566C1547" w:rsidR="00EE5BED" w:rsidRDefault="00EE5BED" w:rsidP="00EE5BED">
            <w:r>
              <w:t>Adres</w:t>
            </w:r>
          </w:p>
        </w:tc>
        <w:tc>
          <w:tcPr>
            <w:tcW w:w="2004" w:type="dxa"/>
          </w:tcPr>
          <w:p w14:paraId="30F0ADA6" w14:textId="34A49F5E" w:rsidR="00EE5BED" w:rsidRDefault="00EE5BED" w:rsidP="00EE5BED">
            <w:r>
              <w:t>Coil name</w:t>
            </w:r>
          </w:p>
        </w:tc>
        <w:tc>
          <w:tcPr>
            <w:tcW w:w="6095" w:type="dxa"/>
          </w:tcPr>
          <w:p w14:paraId="7F75F71C" w14:textId="620DC646" w:rsidR="00EE5BED" w:rsidRDefault="009E544D" w:rsidP="00EE5BED">
            <w:proofErr w:type="spellStart"/>
            <w:r>
              <w:t>F</w:t>
            </w:r>
            <w:r w:rsidR="00EE5BED">
              <w:t>unction</w:t>
            </w:r>
            <w:proofErr w:type="spellEnd"/>
          </w:p>
        </w:tc>
      </w:tr>
      <w:tr w:rsidR="00EE5BED" w14:paraId="19B50CDF" w14:textId="3830CC3C" w:rsidTr="00EE5BED">
        <w:tc>
          <w:tcPr>
            <w:tcW w:w="685" w:type="dxa"/>
          </w:tcPr>
          <w:p w14:paraId="48CACE35" w14:textId="7A13D102" w:rsidR="00EE5BED" w:rsidRDefault="00EE5BED" w:rsidP="00EE5BED">
            <w:r>
              <w:t>1</w:t>
            </w:r>
          </w:p>
        </w:tc>
        <w:tc>
          <w:tcPr>
            <w:tcW w:w="2004" w:type="dxa"/>
          </w:tcPr>
          <w:p w14:paraId="133A789B" w14:textId="50770D9A" w:rsidR="00EE5BED" w:rsidRDefault="009B26D1" w:rsidP="00EE5BED">
            <w:r>
              <w:t>ON/OFF</w:t>
            </w:r>
          </w:p>
        </w:tc>
        <w:tc>
          <w:tcPr>
            <w:tcW w:w="6095" w:type="dxa"/>
          </w:tcPr>
          <w:p w14:paraId="7086FBCA" w14:textId="420A4094" w:rsidR="00EE5BED" w:rsidRDefault="009B26D1" w:rsidP="00EE5BED">
            <w:r>
              <w:t xml:space="preserve">De </w:t>
            </w:r>
            <w:proofErr w:type="spellStart"/>
            <w:r>
              <w:t>efuse</w:t>
            </w:r>
            <w:proofErr w:type="spellEnd"/>
            <w:r>
              <w:t xml:space="preserve"> aan en uit zetten.</w:t>
            </w:r>
          </w:p>
        </w:tc>
      </w:tr>
      <w:tr w:rsidR="00EE5BED" w14:paraId="2B5DD935" w14:textId="06BCDEFB" w:rsidTr="00EE5BED">
        <w:tc>
          <w:tcPr>
            <w:tcW w:w="685" w:type="dxa"/>
          </w:tcPr>
          <w:p w14:paraId="1B56E44A" w14:textId="5EA751E1" w:rsidR="00EE5BED" w:rsidRDefault="00EE5BED" w:rsidP="00EE5BED">
            <w:r>
              <w:t>2</w:t>
            </w:r>
          </w:p>
        </w:tc>
        <w:tc>
          <w:tcPr>
            <w:tcW w:w="2004" w:type="dxa"/>
          </w:tcPr>
          <w:p w14:paraId="51BB9516" w14:textId="365BF1F8" w:rsidR="00EE5BED" w:rsidRDefault="009B26D1" w:rsidP="00EE5BED">
            <w:r>
              <w:t>LCL-class 1</w:t>
            </w:r>
          </w:p>
        </w:tc>
        <w:tc>
          <w:tcPr>
            <w:tcW w:w="6095" w:type="dxa"/>
          </w:tcPr>
          <w:p w14:paraId="2CBF6C1A" w14:textId="72E303D7" w:rsidR="00EE5BED" w:rsidRDefault="009B26D1" w:rsidP="00EE5BED">
            <w:r>
              <w:t>Maximumstroom 1.4A spanning van 22V tot 38V</w:t>
            </w:r>
          </w:p>
        </w:tc>
      </w:tr>
      <w:tr w:rsidR="00EE5BED" w14:paraId="19A4EE84" w14:textId="4F808E72" w:rsidTr="00EE5BED">
        <w:tc>
          <w:tcPr>
            <w:tcW w:w="685" w:type="dxa"/>
          </w:tcPr>
          <w:p w14:paraId="36A3A5F0" w14:textId="24107678" w:rsidR="00EE5BED" w:rsidRDefault="00EE5BED" w:rsidP="00EE5BED">
            <w:r>
              <w:t>3</w:t>
            </w:r>
          </w:p>
        </w:tc>
        <w:tc>
          <w:tcPr>
            <w:tcW w:w="2004" w:type="dxa"/>
          </w:tcPr>
          <w:p w14:paraId="4A628006" w14:textId="60DBCBD3" w:rsidR="00EE5BED" w:rsidRDefault="009B26D1" w:rsidP="00EE5BED">
            <w:r>
              <w:t>LCL-class 2</w:t>
            </w:r>
          </w:p>
        </w:tc>
        <w:tc>
          <w:tcPr>
            <w:tcW w:w="6095" w:type="dxa"/>
          </w:tcPr>
          <w:p w14:paraId="740522E8" w14:textId="0920AFA4" w:rsidR="00EE5BED" w:rsidRDefault="009B26D1" w:rsidP="00EE5BED">
            <w:r>
              <w:t>Maximumstroom 2.8A spanning van 22V tot 38V</w:t>
            </w:r>
          </w:p>
        </w:tc>
      </w:tr>
      <w:tr w:rsidR="00EE5BED" w14:paraId="0593EF45" w14:textId="2FBF830F" w:rsidTr="00EE5BED">
        <w:tc>
          <w:tcPr>
            <w:tcW w:w="685" w:type="dxa"/>
          </w:tcPr>
          <w:p w14:paraId="09D5FDFB" w14:textId="691AF5D9" w:rsidR="00EE5BED" w:rsidRDefault="00EE5BED" w:rsidP="00EE5BED">
            <w:r>
              <w:t>4</w:t>
            </w:r>
          </w:p>
        </w:tc>
        <w:tc>
          <w:tcPr>
            <w:tcW w:w="2004" w:type="dxa"/>
          </w:tcPr>
          <w:p w14:paraId="675F0548" w14:textId="5EF81B5C" w:rsidR="00EE5BED" w:rsidRDefault="009B26D1" w:rsidP="00EE5BED">
            <w:r>
              <w:t>LCL-class 3</w:t>
            </w:r>
          </w:p>
        </w:tc>
        <w:tc>
          <w:tcPr>
            <w:tcW w:w="6095" w:type="dxa"/>
          </w:tcPr>
          <w:p w14:paraId="5101403F" w14:textId="5D75F774" w:rsidR="00EE5BED" w:rsidRDefault="009B26D1" w:rsidP="00EE5BED">
            <w:r>
              <w:t>Maximumstroom 4.2A spanning van 22V tot 38V</w:t>
            </w:r>
          </w:p>
        </w:tc>
      </w:tr>
      <w:tr w:rsidR="00EE5BED" w14:paraId="422D820C" w14:textId="49B56BB2" w:rsidTr="00EE5BED">
        <w:tc>
          <w:tcPr>
            <w:tcW w:w="685" w:type="dxa"/>
          </w:tcPr>
          <w:p w14:paraId="6E250287" w14:textId="7875FD03" w:rsidR="00EE5BED" w:rsidRDefault="00EE5BED" w:rsidP="00EE5BED">
            <w:r>
              <w:t>5</w:t>
            </w:r>
          </w:p>
        </w:tc>
        <w:tc>
          <w:tcPr>
            <w:tcW w:w="2004" w:type="dxa"/>
          </w:tcPr>
          <w:p w14:paraId="174EE87C" w14:textId="2BD927EE" w:rsidR="00EE5BED" w:rsidRDefault="009B26D1" w:rsidP="00EE5BED">
            <w:r>
              <w:t>12V</w:t>
            </w:r>
          </w:p>
        </w:tc>
        <w:tc>
          <w:tcPr>
            <w:tcW w:w="6095" w:type="dxa"/>
          </w:tcPr>
          <w:p w14:paraId="08AC6568" w14:textId="55D13A45" w:rsidR="00EE5BED" w:rsidRDefault="009B26D1" w:rsidP="00EE5BED">
            <w:r>
              <w:t xml:space="preserve">Maximum spanning 12V </w:t>
            </w:r>
            <w:r w:rsidR="00592F19">
              <w:t>(optioneel niet in het finale ontwerp)</w:t>
            </w:r>
          </w:p>
        </w:tc>
      </w:tr>
      <w:tr w:rsidR="00EE5BED" w14:paraId="05DD4B08" w14:textId="7A291F08" w:rsidTr="00EE5BED">
        <w:tc>
          <w:tcPr>
            <w:tcW w:w="685" w:type="dxa"/>
          </w:tcPr>
          <w:p w14:paraId="2D3768E1" w14:textId="04583DF4" w:rsidR="00EE5BED" w:rsidRDefault="00EE5BED" w:rsidP="00EE5BED">
            <w:r>
              <w:t>6</w:t>
            </w:r>
          </w:p>
        </w:tc>
        <w:tc>
          <w:tcPr>
            <w:tcW w:w="2004" w:type="dxa"/>
          </w:tcPr>
          <w:p w14:paraId="66E2E4EB" w14:textId="07C04CF8" w:rsidR="00EE5BED" w:rsidRDefault="009B26D1" w:rsidP="00EE5BED">
            <w:r>
              <w:t>5V</w:t>
            </w:r>
          </w:p>
        </w:tc>
        <w:tc>
          <w:tcPr>
            <w:tcW w:w="6095" w:type="dxa"/>
          </w:tcPr>
          <w:p w14:paraId="1AF6C6EE" w14:textId="1FBB07AA" w:rsidR="00EE5BED" w:rsidRDefault="009B26D1" w:rsidP="00EE5BED">
            <w:r>
              <w:t>Maximum spanning 5V</w:t>
            </w:r>
            <w:r w:rsidR="00592F19">
              <w:t xml:space="preserve"> (optioneel niet in het finale ontwerp)</w:t>
            </w:r>
          </w:p>
        </w:tc>
      </w:tr>
      <w:tr w:rsidR="00EE5BED" w14:paraId="60DF6F53" w14:textId="7339D36E" w:rsidTr="002311DA">
        <w:trPr>
          <w:trHeight w:val="365"/>
        </w:trPr>
        <w:tc>
          <w:tcPr>
            <w:tcW w:w="685" w:type="dxa"/>
          </w:tcPr>
          <w:p w14:paraId="657A6D53" w14:textId="1881A2F5" w:rsidR="00EE5BED" w:rsidRDefault="00EE5BED" w:rsidP="00EE5BED">
            <w:r>
              <w:t>7</w:t>
            </w:r>
          </w:p>
        </w:tc>
        <w:tc>
          <w:tcPr>
            <w:tcW w:w="2004" w:type="dxa"/>
          </w:tcPr>
          <w:p w14:paraId="15943160" w14:textId="5AF2F0C2" w:rsidR="00EE5BED" w:rsidRDefault="000972AD" w:rsidP="00EE5BED">
            <w:r>
              <w:t>Arduino led</w:t>
            </w:r>
          </w:p>
        </w:tc>
        <w:tc>
          <w:tcPr>
            <w:tcW w:w="6095" w:type="dxa"/>
          </w:tcPr>
          <w:p w14:paraId="4428F230" w14:textId="10AE368E" w:rsidR="00EE5BED" w:rsidRDefault="000972AD" w:rsidP="00EE5BED">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320" w:name="_Toc72513527"/>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2</w:t>
      </w:r>
      <w:r w:rsidR="0084643B">
        <w:rPr>
          <w:noProof/>
        </w:rPr>
        <w:fldChar w:fldCharType="end"/>
      </w:r>
      <w:r>
        <w:t xml:space="preserve"> - Prototype V0.1 </w:t>
      </w:r>
      <w:proofErr w:type="spellStart"/>
      <w:r>
        <w:t>coils</w:t>
      </w:r>
      <w:bookmarkEnd w:id="320"/>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TableGrid"/>
        <w:tblW w:w="0" w:type="auto"/>
        <w:tblLook w:val="04A0" w:firstRow="1" w:lastRow="0" w:firstColumn="1" w:lastColumn="0" w:noHBand="0" w:noVBand="1"/>
      </w:tblPr>
      <w:tblGrid>
        <w:gridCol w:w="685"/>
        <w:gridCol w:w="2004"/>
        <w:gridCol w:w="6095"/>
      </w:tblGrid>
      <w:tr w:rsidR="00420A0D" w14:paraId="715CB797" w14:textId="77777777" w:rsidTr="0084643B">
        <w:tc>
          <w:tcPr>
            <w:tcW w:w="685" w:type="dxa"/>
          </w:tcPr>
          <w:p w14:paraId="1A3F86EA" w14:textId="77777777" w:rsidR="00420A0D" w:rsidRDefault="00420A0D" w:rsidP="0084643B">
            <w:r>
              <w:t>Adres</w:t>
            </w:r>
          </w:p>
        </w:tc>
        <w:tc>
          <w:tcPr>
            <w:tcW w:w="2004" w:type="dxa"/>
          </w:tcPr>
          <w:p w14:paraId="12276ED1" w14:textId="77777777" w:rsidR="00420A0D" w:rsidRDefault="00420A0D" w:rsidP="0084643B">
            <w:r>
              <w:t>Coil name</w:t>
            </w:r>
          </w:p>
        </w:tc>
        <w:tc>
          <w:tcPr>
            <w:tcW w:w="6095" w:type="dxa"/>
          </w:tcPr>
          <w:p w14:paraId="0DD2F70F" w14:textId="77777777" w:rsidR="00420A0D" w:rsidRDefault="00420A0D" w:rsidP="0084643B">
            <w:proofErr w:type="spellStart"/>
            <w:r>
              <w:t>Function</w:t>
            </w:r>
            <w:proofErr w:type="spellEnd"/>
          </w:p>
        </w:tc>
      </w:tr>
      <w:tr w:rsidR="00420A0D" w14:paraId="286B98AE" w14:textId="77777777" w:rsidTr="0084643B">
        <w:tc>
          <w:tcPr>
            <w:tcW w:w="685" w:type="dxa"/>
          </w:tcPr>
          <w:p w14:paraId="0CFBFE17" w14:textId="77777777" w:rsidR="00420A0D" w:rsidRDefault="00420A0D" w:rsidP="0084643B">
            <w:r>
              <w:t>1</w:t>
            </w:r>
          </w:p>
        </w:tc>
        <w:tc>
          <w:tcPr>
            <w:tcW w:w="2004" w:type="dxa"/>
          </w:tcPr>
          <w:p w14:paraId="3A4F70ED" w14:textId="6B1FD2E9" w:rsidR="00420A0D" w:rsidRDefault="00420A0D" w:rsidP="0084643B">
            <w:r>
              <w:t>ON/OFF eFuse 1</w:t>
            </w:r>
          </w:p>
        </w:tc>
        <w:tc>
          <w:tcPr>
            <w:tcW w:w="6095" w:type="dxa"/>
          </w:tcPr>
          <w:p w14:paraId="14AC1342" w14:textId="58E20336" w:rsidR="00420A0D" w:rsidRDefault="00420A0D" w:rsidP="0084643B">
            <w:r>
              <w:t>De eerste eFuse aan en uit zetten.</w:t>
            </w:r>
          </w:p>
        </w:tc>
      </w:tr>
      <w:tr w:rsidR="00420A0D" w14:paraId="585DAA8C" w14:textId="77777777" w:rsidTr="0084643B">
        <w:tc>
          <w:tcPr>
            <w:tcW w:w="685" w:type="dxa"/>
          </w:tcPr>
          <w:p w14:paraId="42CD0C8C" w14:textId="77777777" w:rsidR="00420A0D" w:rsidRDefault="00420A0D" w:rsidP="0084643B">
            <w:r>
              <w:t>2</w:t>
            </w:r>
          </w:p>
        </w:tc>
        <w:tc>
          <w:tcPr>
            <w:tcW w:w="2004" w:type="dxa"/>
          </w:tcPr>
          <w:p w14:paraId="4F673FAF" w14:textId="4CDBE548" w:rsidR="00420A0D" w:rsidRDefault="00420A0D" w:rsidP="0084643B">
            <w:r>
              <w:t>LCL-class 1 eFuse 1</w:t>
            </w:r>
          </w:p>
        </w:tc>
        <w:tc>
          <w:tcPr>
            <w:tcW w:w="6095" w:type="dxa"/>
          </w:tcPr>
          <w:p w14:paraId="4702FAD5" w14:textId="175006D0" w:rsidR="00420A0D" w:rsidRDefault="00420A0D" w:rsidP="0084643B">
            <w:r>
              <w:t>Maximumstroom 1.4A spanning van 22V tot 38V voor eerste eFuse</w:t>
            </w:r>
          </w:p>
        </w:tc>
      </w:tr>
      <w:tr w:rsidR="00420A0D" w14:paraId="5DAD589E" w14:textId="77777777" w:rsidTr="0084643B">
        <w:tc>
          <w:tcPr>
            <w:tcW w:w="685" w:type="dxa"/>
          </w:tcPr>
          <w:p w14:paraId="1C64AFA7" w14:textId="77777777" w:rsidR="00420A0D" w:rsidRDefault="00420A0D" w:rsidP="0084643B">
            <w:r>
              <w:t>3</w:t>
            </w:r>
          </w:p>
        </w:tc>
        <w:tc>
          <w:tcPr>
            <w:tcW w:w="2004" w:type="dxa"/>
          </w:tcPr>
          <w:p w14:paraId="5DB357A2" w14:textId="030331AC" w:rsidR="00420A0D" w:rsidRDefault="00420A0D" w:rsidP="0084643B">
            <w:r>
              <w:t>LCL-class 2 eFuse 1</w:t>
            </w:r>
          </w:p>
        </w:tc>
        <w:tc>
          <w:tcPr>
            <w:tcW w:w="6095" w:type="dxa"/>
          </w:tcPr>
          <w:p w14:paraId="4435C402" w14:textId="77777777" w:rsidR="00420A0D" w:rsidRDefault="00420A0D" w:rsidP="0084643B">
            <w:r>
              <w:t>Maximumstroom 2.8A spanning van 22V tot 38V</w:t>
            </w:r>
          </w:p>
        </w:tc>
      </w:tr>
      <w:tr w:rsidR="00420A0D" w14:paraId="6095B67B" w14:textId="77777777" w:rsidTr="0084643B">
        <w:tc>
          <w:tcPr>
            <w:tcW w:w="685" w:type="dxa"/>
          </w:tcPr>
          <w:p w14:paraId="5E2D81B5" w14:textId="77777777" w:rsidR="00420A0D" w:rsidRDefault="00420A0D" w:rsidP="0084643B">
            <w:r>
              <w:t>4</w:t>
            </w:r>
          </w:p>
        </w:tc>
        <w:tc>
          <w:tcPr>
            <w:tcW w:w="2004" w:type="dxa"/>
          </w:tcPr>
          <w:p w14:paraId="12D5F491" w14:textId="7501265A" w:rsidR="00420A0D" w:rsidRDefault="00420A0D" w:rsidP="0084643B">
            <w:r>
              <w:t>LCL-class 3 eFuse 1</w:t>
            </w:r>
          </w:p>
        </w:tc>
        <w:tc>
          <w:tcPr>
            <w:tcW w:w="6095" w:type="dxa"/>
          </w:tcPr>
          <w:p w14:paraId="35142329" w14:textId="77777777" w:rsidR="00420A0D" w:rsidRDefault="00420A0D" w:rsidP="0084643B">
            <w:r>
              <w:t>Maximumstroom 4.2A spanning van 22V tot 38V</w:t>
            </w:r>
          </w:p>
        </w:tc>
      </w:tr>
      <w:tr w:rsidR="00420A0D" w14:paraId="2E74BAE0" w14:textId="77777777" w:rsidTr="0084643B">
        <w:tc>
          <w:tcPr>
            <w:tcW w:w="685" w:type="dxa"/>
          </w:tcPr>
          <w:p w14:paraId="6A867DAC" w14:textId="77777777" w:rsidR="00420A0D" w:rsidRDefault="00420A0D" w:rsidP="0084643B">
            <w:r>
              <w:t>5</w:t>
            </w:r>
          </w:p>
        </w:tc>
        <w:tc>
          <w:tcPr>
            <w:tcW w:w="2004" w:type="dxa"/>
          </w:tcPr>
          <w:p w14:paraId="44902C64" w14:textId="1D7A1995" w:rsidR="00420A0D" w:rsidRDefault="00420A0D" w:rsidP="0084643B">
            <w:r>
              <w:t>ON/OFF eFuse 2</w:t>
            </w:r>
          </w:p>
        </w:tc>
        <w:tc>
          <w:tcPr>
            <w:tcW w:w="6095" w:type="dxa"/>
          </w:tcPr>
          <w:p w14:paraId="6A03CA4C" w14:textId="268D3229" w:rsidR="00420A0D" w:rsidRDefault="00420A0D" w:rsidP="0084643B">
            <w:r>
              <w:t>De 2</w:t>
            </w:r>
            <w:r w:rsidRPr="00420A0D">
              <w:rPr>
                <w:vertAlign w:val="superscript"/>
              </w:rPr>
              <w:t>de</w:t>
            </w:r>
            <w:r>
              <w:t xml:space="preserve"> eFuse aan en uit zetten.</w:t>
            </w:r>
          </w:p>
        </w:tc>
      </w:tr>
      <w:tr w:rsidR="00420A0D" w14:paraId="6385A9A3" w14:textId="77777777" w:rsidTr="00420A0D">
        <w:trPr>
          <w:trHeight w:val="471"/>
        </w:trPr>
        <w:tc>
          <w:tcPr>
            <w:tcW w:w="685" w:type="dxa"/>
          </w:tcPr>
          <w:p w14:paraId="4F31E11E" w14:textId="77777777" w:rsidR="00420A0D" w:rsidRDefault="00420A0D" w:rsidP="0084643B">
            <w:r>
              <w:t>6</w:t>
            </w:r>
          </w:p>
        </w:tc>
        <w:tc>
          <w:tcPr>
            <w:tcW w:w="2004" w:type="dxa"/>
          </w:tcPr>
          <w:p w14:paraId="47960926" w14:textId="64A3E525" w:rsidR="00420A0D" w:rsidRDefault="00420A0D" w:rsidP="0084643B">
            <w:r>
              <w:t>LCL-class 1 eFuse 2</w:t>
            </w:r>
          </w:p>
        </w:tc>
        <w:tc>
          <w:tcPr>
            <w:tcW w:w="6095" w:type="dxa"/>
          </w:tcPr>
          <w:p w14:paraId="61E9DB0F" w14:textId="47668A04" w:rsidR="00420A0D" w:rsidRDefault="00420A0D" w:rsidP="0084643B">
            <w:r>
              <w:t>Maximumstroom 1.4A spanning van 22V tot 38V voor 2</w:t>
            </w:r>
            <w:r w:rsidRPr="00420A0D">
              <w:rPr>
                <w:vertAlign w:val="superscript"/>
              </w:rPr>
              <w:t>de</w:t>
            </w:r>
            <w:r>
              <w:t xml:space="preserve"> eFuse</w:t>
            </w:r>
          </w:p>
        </w:tc>
      </w:tr>
      <w:tr w:rsidR="00420A0D" w14:paraId="3CB79DC1" w14:textId="77777777" w:rsidTr="0084643B">
        <w:tc>
          <w:tcPr>
            <w:tcW w:w="685" w:type="dxa"/>
          </w:tcPr>
          <w:p w14:paraId="19C9AE3B" w14:textId="77777777" w:rsidR="00420A0D" w:rsidRDefault="00420A0D" w:rsidP="0084643B">
            <w:r>
              <w:t>7</w:t>
            </w:r>
          </w:p>
        </w:tc>
        <w:tc>
          <w:tcPr>
            <w:tcW w:w="2004" w:type="dxa"/>
          </w:tcPr>
          <w:p w14:paraId="692DC301" w14:textId="246F3B24" w:rsidR="00420A0D" w:rsidRDefault="00420A0D" w:rsidP="0084643B">
            <w:r>
              <w:t>LCL-class 2 eFuse 2</w:t>
            </w:r>
          </w:p>
        </w:tc>
        <w:tc>
          <w:tcPr>
            <w:tcW w:w="6095" w:type="dxa"/>
          </w:tcPr>
          <w:p w14:paraId="1B9EF8B3" w14:textId="1FCFE26F" w:rsidR="00420A0D" w:rsidRDefault="00420A0D" w:rsidP="0084643B">
            <w:r>
              <w:t>Maximumstroom 2.8A spanning van 22V tot 38V voor 2</w:t>
            </w:r>
            <w:r w:rsidRPr="00420A0D">
              <w:rPr>
                <w:vertAlign w:val="superscript"/>
              </w:rPr>
              <w:t>de</w:t>
            </w:r>
            <w:r>
              <w:t xml:space="preserve"> eFuse</w:t>
            </w:r>
          </w:p>
        </w:tc>
      </w:tr>
      <w:tr w:rsidR="00420A0D" w14:paraId="59385776" w14:textId="77777777" w:rsidTr="0084643B">
        <w:tc>
          <w:tcPr>
            <w:tcW w:w="685" w:type="dxa"/>
          </w:tcPr>
          <w:p w14:paraId="420C9CFD" w14:textId="5E33F07C" w:rsidR="00420A0D" w:rsidRDefault="00420A0D" w:rsidP="0084643B">
            <w:r>
              <w:t>8</w:t>
            </w:r>
          </w:p>
        </w:tc>
        <w:tc>
          <w:tcPr>
            <w:tcW w:w="2004" w:type="dxa"/>
          </w:tcPr>
          <w:p w14:paraId="78EF6435" w14:textId="0E6545D0" w:rsidR="00420A0D" w:rsidRDefault="00420A0D" w:rsidP="0084643B">
            <w:r>
              <w:t>LCL-class 3 eFuse 2</w:t>
            </w:r>
          </w:p>
        </w:tc>
        <w:tc>
          <w:tcPr>
            <w:tcW w:w="6095" w:type="dxa"/>
          </w:tcPr>
          <w:p w14:paraId="12E43E57" w14:textId="3CD11E0A" w:rsidR="00420A0D" w:rsidRDefault="00420A0D" w:rsidP="0084643B">
            <w:r>
              <w:t>Maximumstroom 4.2A spanning van 22V tot 38V voor 2</w:t>
            </w:r>
            <w:r w:rsidRPr="00420A0D">
              <w:rPr>
                <w:vertAlign w:val="superscript"/>
              </w:rPr>
              <w:t>de</w:t>
            </w:r>
            <w:r>
              <w:t xml:space="preserve"> eFuse</w:t>
            </w:r>
          </w:p>
        </w:tc>
      </w:tr>
      <w:tr w:rsidR="00420A0D" w14:paraId="3068E437" w14:textId="77777777" w:rsidTr="0084643B">
        <w:tc>
          <w:tcPr>
            <w:tcW w:w="685" w:type="dxa"/>
          </w:tcPr>
          <w:p w14:paraId="0A455A36" w14:textId="1E85DAE5" w:rsidR="00420A0D" w:rsidRDefault="00420A0D" w:rsidP="00420A0D">
            <w:r>
              <w:t>9</w:t>
            </w:r>
          </w:p>
        </w:tc>
        <w:tc>
          <w:tcPr>
            <w:tcW w:w="2004" w:type="dxa"/>
          </w:tcPr>
          <w:p w14:paraId="21A29200" w14:textId="2124B9E3" w:rsidR="00420A0D" w:rsidRDefault="00420A0D" w:rsidP="00420A0D">
            <w:r>
              <w:t>ON/OFF eFuse 3</w:t>
            </w:r>
          </w:p>
        </w:tc>
        <w:tc>
          <w:tcPr>
            <w:tcW w:w="6095" w:type="dxa"/>
          </w:tcPr>
          <w:p w14:paraId="74C7CF4E" w14:textId="3ABF2047" w:rsidR="00420A0D" w:rsidRDefault="00420A0D" w:rsidP="00420A0D">
            <w:r>
              <w:t>De 3</w:t>
            </w:r>
            <w:r w:rsidRPr="00420A0D">
              <w:rPr>
                <w:vertAlign w:val="superscript"/>
              </w:rPr>
              <w:t>de</w:t>
            </w:r>
            <w:r>
              <w:t xml:space="preserve"> eFuse aan en uit zetten.</w:t>
            </w:r>
          </w:p>
        </w:tc>
      </w:tr>
      <w:tr w:rsidR="00420A0D" w14:paraId="334F822F" w14:textId="77777777" w:rsidTr="0084643B">
        <w:tc>
          <w:tcPr>
            <w:tcW w:w="685" w:type="dxa"/>
          </w:tcPr>
          <w:p w14:paraId="3B6A2AAF" w14:textId="5BD24856" w:rsidR="00420A0D" w:rsidRDefault="00420A0D" w:rsidP="00420A0D">
            <w:r>
              <w:t>10</w:t>
            </w:r>
          </w:p>
        </w:tc>
        <w:tc>
          <w:tcPr>
            <w:tcW w:w="2004" w:type="dxa"/>
          </w:tcPr>
          <w:p w14:paraId="72F44DEB" w14:textId="149DE123" w:rsidR="00420A0D" w:rsidRDefault="00420A0D" w:rsidP="00420A0D">
            <w:r>
              <w:t>LCL-class 1 eFuse 3</w:t>
            </w:r>
          </w:p>
        </w:tc>
        <w:tc>
          <w:tcPr>
            <w:tcW w:w="6095" w:type="dxa"/>
          </w:tcPr>
          <w:p w14:paraId="215E221D" w14:textId="0A41DDA6" w:rsidR="00420A0D" w:rsidRDefault="00420A0D" w:rsidP="00420A0D">
            <w:r>
              <w:t>Maximumstroom 1.4A spanning van 22V tot 38V voor 3</w:t>
            </w:r>
            <w:r w:rsidRPr="00420A0D">
              <w:rPr>
                <w:vertAlign w:val="superscript"/>
              </w:rPr>
              <w:t>de</w:t>
            </w:r>
            <w:r>
              <w:t xml:space="preserve"> eFuse</w:t>
            </w:r>
          </w:p>
        </w:tc>
      </w:tr>
      <w:tr w:rsidR="00420A0D" w14:paraId="7CA401C3" w14:textId="77777777" w:rsidTr="0084643B">
        <w:tc>
          <w:tcPr>
            <w:tcW w:w="685" w:type="dxa"/>
          </w:tcPr>
          <w:p w14:paraId="0C545914" w14:textId="16244743" w:rsidR="00420A0D" w:rsidRDefault="00420A0D" w:rsidP="00420A0D">
            <w:r>
              <w:t>11</w:t>
            </w:r>
          </w:p>
        </w:tc>
        <w:tc>
          <w:tcPr>
            <w:tcW w:w="2004" w:type="dxa"/>
          </w:tcPr>
          <w:p w14:paraId="1AEA17B4" w14:textId="3C189420" w:rsidR="00420A0D" w:rsidRDefault="00420A0D" w:rsidP="00420A0D">
            <w:r>
              <w:t>LCL-class 2 eFuse 3</w:t>
            </w:r>
          </w:p>
        </w:tc>
        <w:tc>
          <w:tcPr>
            <w:tcW w:w="6095" w:type="dxa"/>
          </w:tcPr>
          <w:p w14:paraId="219C1A27" w14:textId="1B29C5DA" w:rsidR="00420A0D" w:rsidRDefault="00420A0D" w:rsidP="00420A0D">
            <w:r>
              <w:t>Maximumstroom 2.8A spanning van 22V tot 38V voor 3</w:t>
            </w:r>
            <w:r w:rsidRPr="00420A0D">
              <w:rPr>
                <w:vertAlign w:val="superscript"/>
              </w:rPr>
              <w:t>de</w:t>
            </w:r>
            <w:r>
              <w:t xml:space="preserve"> eFuse</w:t>
            </w:r>
          </w:p>
        </w:tc>
      </w:tr>
      <w:tr w:rsidR="00420A0D" w14:paraId="56EE509E" w14:textId="77777777" w:rsidTr="0084643B">
        <w:tc>
          <w:tcPr>
            <w:tcW w:w="685" w:type="dxa"/>
          </w:tcPr>
          <w:p w14:paraId="37387497" w14:textId="69E22C60" w:rsidR="00420A0D" w:rsidRDefault="00420A0D" w:rsidP="00420A0D">
            <w:r>
              <w:t>12</w:t>
            </w:r>
          </w:p>
        </w:tc>
        <w:tc>
          <w:tcPr>
            <w:tcW w:w="2004" w:type="dxa"/>
          </w:tcPr>
          <w:p w14:paraId="0BDDA2D2" w14:textId="4C8DAED2" w:rsidR="00420A0D" w:rsidRDefault="00420A0D" w:rsidP="00420A0D">
            <w:r>
              <w:t>LCL-class 3 eFuse 3</w:t>
            </w:r>
          </w:p>
        </w:tc>
        <w:tc>
          <w:tcPr>
            <w:tcW w:w="6095" w:type="dxa"/>
          </w:tcPr>
          <w:p w14:paraId="50BBFD39" w14:textId="5B20332C" w:rsidR="00420A0D" w:rsidRDefault="00420A0D" w:rsidP="00420A0D">
            <w:r>
              <w:t>Maximumstroom 4.2A spanning van 22V tot 38V voor 3</w:t>
            </w:r>
            <w:r w:rsidRPr="00420A0D">
              <w:rPr>
                <w:vertAlign w:val="superscript"/>
              </w:rPr>
              <w:t>de</w:t>
            </w:r>
            <w:r>
              <w:t xml:space="preserve"> eFuse</w:t>
            </w:r>
          </w:p>
        </w:tc>
      </w:tr>
      <w:tr w:rsidR="00420A0D" w14:paraId="3CED6FBD" w14:textId="77777777" w:rsidTr="0084643B">
        <w:tc>
          <w:tcPr>
            <w:tcW w:w="685" w:type="dxa"/>
          </w:tcPr>
          <w:p w14:paraId="21577020" w14:textId="7594C470" w:rsidR="00420A0D" w:rsidRDefault="00420A0D" w:rsidP="00420A0D">
            <w:r>
              <w:t>13</w:t>
            </w:r>
          </w:p>
        </w:tc>
        <w:tc>
          <w:tcPr>
            <w:tcW w:w="2004" w:type="dxa"/>
          </w:tcPr>
          <w:p w14:paraId="327546C7" w14:textId="14FFAC2E" w:rsidR="00420A0D" w:rsidRDefault="00420A0D" w:rsidP="00420A0D">
            <w:r>
              <w:t>ON/OFF eFuse 4</w:t>
            </w:r>
          </w:p>
        </w:tc>
        <w:tc>
          <w:tcPr>
            <w:tcW w:w="6095" w:type="dxa"/>
          </w:tcPr>
          <w:p w14:paraId="58292140" w14:textId="36ABDD64" w:rsidR="00420A0D" w:rsidRDefault="00420A0D" w:rsidP="00420A0D">
            <w:r>
              <w:t>De 4</w:t>
            </w:r>
            <w:r w:rsidRPr="00420A0D">
              <w:rPr>
                <w:vertAlign w:val="superscript"/>
              </w:rPr>
              <w:t>de</w:t>
            </w:r>
            <w:r>
              <w:t xml:space="preserve"> eFuse aan en uit zetten.</w:t>
            </w:r>
          </w:p>
        </w:tc>
      </w:tr>
      <w:tr w:rsidR="00420A0D" w14:paraId="33D46F25" w14:textId="77777777" w:rsidTr="0084643B">
        <w:tc>
          <w:tcPr>
            <w:tcW w:w="685" w:type="dxa"/>
          </w:tcPr>
          <w:p w14:paraId="2E855E9A" w14:textId="39BBF4FB" w:rsidR="00420A0D" w:rsidRDefault="00420A0D" w:rsidP="00420A0D">
            <w:r>
              <w:t>14</w:t>
            </w:r>
          </w:p>
        </w:tc>
        <w:tc>
          <w:tcPr>
            <w:tcW w:w="2004" w:type="dxa"/>
          </w:tcPr>
          <w:p w14:paraId="4D8AF80F" w14:textId="6EE92B2C" w:rsidR="00420A0D" w:rsidRDefault="00420A0D" w:rsidP="00420A0D">
            <w:r>
              <w:t>LCL-class 1 eFuse 4</w:t>
            </w:r>
          </w:p>
        </w:tc>
        <w:tc>
          <w:tcPr>
            <w:tcW w:w="6095" w:type="dxa"/>
          </w:tcPr>
          <w:p w14:paraId="675B478A" w14:textId="4430B2C8" w:rsidR="00420A0D" w:rsidRDefault="00420A0D" w:rsidP="00420A0D">
            <w:r>
              <w:t>Maximumstroom 1.4A spanning van 22V tot 38V voor 4</w:t>
            </w:r>
            <w:r w:rsidRPr="00420A0D">
              <w:rPr>
                <w:vertAlign w:val="superscript"/>
              </w:rPr>
              <w:t>de</w:t>
            </w:r>
            <w:r>
              <w:t xml:space="preserve"> eFuse</w:t>
            </w:r>
          </w:p>
        </w:tc>
      </w:tr>
      <w:tr w:rsidR="00420A0D" w14:paraId="431CA54A" w14:textId="77777777" w:rsidTr="0084643B">
        <w:tc>
          <w:tcPr>
            <w:tcW w:w="685" w:type="dxa"/>
          </w:tcPr>
          <w:p w14:paraId="4DED6D98" w14:textId="049A8FCE" w:rsidR="00420A0D" w:rsidRDefault="00420A0D" w:rsidP="00420A0D">
            <w:r>
              <w:t>15</w:t>
            </w:r>
          </w:p>
        </w:tc>
        <w:tc>
          <w:tcPr>
            <w:tcW w:w="2004" w:type="dxa"/>
          </w:tcPr>
          <w:p w14:paraId="2892503D" w14:textId="2757CC69" w:rsidR="00420A0D" w:rsidRDefault="00420A0D" w:rsidP="00420A0D">
            <w:r>
              <w:t>LCL-class 2 eFuse 4</w:t>
            </w:r>
          </w:p>
        </w:tc>
        <w:tc>
          <w:tcPr>
            <w:tcW w:w="6095" w:type="dxa"/>
          </w:tcPr>
          <w:p w14:paraId="101CFCD8" w14:textId="202F696F" w:rsidR="00420A0D" w:rsidRDefault="00420A0D" w:rsidP="00420A0D">
            <w:r>
              <w:t>Maximumstroom 2.8A spanning van 22V tot 38V voor 4</w:t>
            </w:r>
            <w:r w:rsidRPr="00420A0D">
              <w:rPr>
                <w:vertAlign w:val="superscript"/>
              </w:rPr>
              <w:t>de</w:t>
            </w:r>
            <w:r>
              <w:t xml:space="preserve"> eFuse</w:t>
            </w:r>
          </w:p>
        </w:tc>
      </w:tr>
      <w:tr w:rsidR="00420A0D" w14:paraId="2D9FA321" w14:textId="77777777" w:rsidTr="0084643B">
        <w:tc>
          <w:tcPr>
            <w:tcW w:w="685" w:type="dxa"/>
          </w:tcPr>
          <w:p w14:paraId="5F101194" w14:textId="72B6249B" w:rsidR="00420A0D" w:rsidRDefault="00420A0D" w:rsidP="00420A0D">
            <w:r>
              <w:t>16</w:t>
            </w:r>
          </w:p>
        </w:tc>
        <w:tc>
          <w:tcPr>
            <w:tcW w:w="2004" w:type="dxa"/>
          </w:tcPr>
          <w:p w14:paraId="067F429F" w14:textId="1C29DA21" w:rsidR="00420A0D" w:rsidRDefault="00420A0D" w:rsidP="00420A0D">
            <w:r>
              <w:t>LCL-class 3 eFuse 4</w:t>
            </w:r>
          </w:p>
        </w:tc>
        <w:tc>
          <w:tcPr>
            <w:tcW w:w="6095" w:type="dxa"/>
          </w:tcPr>
          <w:p w14:paraId="5B2B77CC" w14:textId="6C2A1C67" w:rsidR="00420A0D" w:rsidRDefault="00420A0D" w:rsidP="00420A0D">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321" w:name="_Toc72513528"/>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3</w:t>
      </w:r>
      <w:r w:rsidR="0084643B">
        <w:rPr>
          <w:noProof/>
        </w:rPr>
        <w:fldChar w:fldCharType="end"/>
      </w:r>
      <w:r>
        <w:t xml:space="preserve"> - </w:t>
      </w:r>
      <w:r w:rsidRPr="00F31B3B">
        <w:t>Prototype V0.</w:t>
      </w:r>
      <w:r>
        <w:t xml:space="preserve">2 </w:t>
      </w:r>
      <w:proofErr w:type="spellStart"/>
      <w:r>
        <w:t>coils</w:t>
      </w:r>
      <w:bookmarkEnd w:id="321"/>
      <w:proofErr w:type="spellEnd"/>
    </w:p>
    <w:p w14:paraId="63CCF1A4" w14:textId="77777777" w:rsidR="00F4382E" w:rsidRPr="00F4382E" w:rsidRDefault="00F4382E" w:rsidP="00F4382E"/>
    <w:p w14:paraId="6CBBACBC" w14:textId="72330D35" w:rsidR="000C6B90"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aa-ET"/>
        </w:rPr>
      </w:pPr>
      <w:bookmarkStart w:id="322" w:name="_Toc72240347"/>
      <w:r w:rsidRPr="005C150B">
        <w:rPr>
          <w:lang w:val="aa-ET"/>
        </w:rPr>
        <w:t xml:space="preserve">Discrete </w:t>
      </w:r>
      <w:r w:rsidR="00487F1F" w:rsidRPr="005C150B">
        <w:rPr>
          <w:lang w:val="aa-ET"/>
        </w:rPr>
        <w:t>Inputs</w:t>
      </w:r>
      <w:bookmarkEnd w:id="322"/>
    </w:p>
    <w:p w14:paraId="2A1FDCDF" w14:textId="1425B094" w:rsidR="007A7330" w:rsidRPr="007A7330" w:rsidRDefault="00F4382E" w:rsidP="007A7330">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9012BD" w14:paraId="3708371F" w14:textId="77777777" w:rsidTr="009012BD">
        <w:tc>
          <w:tcPr>
            <w:tcW w:w="685" w:type="dxa"/>
          </w:tcPr>
          <w:p w14:paraId="7F702719" w14:textId="77777777" w:rsidR="009012BD" w:rsidRDefault="009012BD" w:rsidP="009012BD">
            <w:r>
              <w:t>Adres</w:t>
            </w:r>
          </w:p>
        </w:tc>
        <w:tc>
          <w:tcPr>
            <w:tcW w:w="2004" w:type="dxa"/>
          </w:tcPr>
          <w:p w14:paraId="0C98E365" w14:textId="3C872E0D" w:rsidR="009012BD" w:rsidRDefault="009012BD" w:rsidP="009012BD">
            <w:r>
              <w:rPr>
                <w:lang w:val="aa-ET"/>
              </w:rPr>
              <w:t>Input</w:t>
            </w:r>
            <w:r>
              <w:t xml:space="preserve"> name</w:t>
            </w:r>
          </w:p>
        </w:tc>
        <w:tc>
          <w:tcPr>
            <w:tcW w:w="6095" w:type="dxa"/>
          </w:tcPr>
          <w:p w14:paraId="6058502A" w14:textId="77777777" w:rsidR="009012BD" w:rsidRDefault="009012BD" w:rsidP="009012BD">
            <w:proofErr w:type="spellStart"/>
            <w:r>
              <w:t>Function</w:t>
            </w:r>
            <w:proofErr w:type="spellEnd"/>
          </w:p>
        </w:tc>
      </w:tr>
      <w:tr w:rsidR="009012BD" w14:paraId="15FB6E13" w14:textId="77777777" w:rsidTr="009012BD">
        <w:tc>
          <w:tcPr>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r>
              <w:t xml:space="preserve">Hardware </w:t>
            </w:r>
            <w:r w:rsidR="00592F19">
              <w:t>F</w:t>
            </w:r>
            <w:r>
              <w:t>out</w:t>
            </w:r>
          </w:p>
        </w:tc>
        <w:tc>
          <w:tcPr>
            <w:tcW w:w="6095" w:type="dxa"/>
          </w:tcPr>
          <w:p w14:paraId="1B794291" w14:textId="581F6608" w:rsidR="00DF06E5" w:rsidRPr="00DF06E5" w:rsidRDefault="00592F19" w:rsidP="009012BD">
            <w:r>
              <w:t>Er is een fout opgetreden (</w:t>
            </w:r>
            <w:proofErr w:type="spellStart"/>
            <w:r>
              <w:t>overvolt</w:t>
            </w:r>
            <w:proofErr w:type="spellEnd"/>
            <w:r>
              <w:t xml:space="preserve">, </w:t>
            </w:r>
            <w:proofErr w:type="spellStart"/>
            <w:r>
              <w:t>undervolt</w:t>
            </w:r>
            <w:proofErr w:type="spellEnd"/>
            <w:r>
              <w:t xml:space="preserve"> of </w:t>
            </w:r>
            <w:r w:rsidRPr="00DF06E5">
              <w:rPr>
                <w:lang w:val="aa-ET"/>
              </w:rPr>
              <w:t>overcurrent</w:t>
            </w:r>
            <w:r>
              <w:t xml:space="preserve">) </w:t>
            </w:r>
          </w:p>
        </w:tc>
      </w:tr>
      <w:tr w:rsidR="00DF06E5" w14:paraId="25D756DE" w14:textId="77777777" w:rsidTr="009012BD">
        <w:tc>
          <w:tcPr>
            <w:tcW w:w="685" w:type="dxa"/>
          </w:tcPr>
          <w:p w14:paraId="34C0D9CB" w14:textId="512C5020" w:rsidR="00DF06E5" w:rsidRDefault="00DF06E5" w:rsidP="009012BD">
            <w:r>
              <w:t>2</w:t>
            </w:r>
          </w:p>
        </w:tc>
        <w:tc>
          <w:tcPr>
            <w:tcW w:w="2004" w:type="dxa"/>
          </w:tcPr>
          <w:p w14:paraId="65701A6F" w14:textId="699DCB95" w:rsidR="00DF06E5" w:rsidRDefault="00DF06E5" w:rsidP="009012BD">
            <w:r>
              <w:t>Software Fout</w:t>
            </w:r>
          </w:p>
        </w:tc>
        <w:tc>
          <w:tcPr>
            <w:tcW w:w="6095" w:type="dxa"/>
          </w:tcPr>
          <w:p w14:paraId="18B2FE6D" w14:textId="4386F06B" w:rsidR="00DF06E5" w:rsidRDefault="00DF06E5" w:rsidP="009012BD">
            <w:r>
              <w:t>Er is geprobeerd een foute configuratie naar de eFuse te schrijven.</w:t>
            </w:r>
          </w:p>
        </w:tc>
      </w:tr>
      <w:tr w:rsidR="00ED5BD9" w14:paraId="47A66B17" w14:textId="77777777" w:rsidTr="009012BD">
        <w:tc>
          <w:tcPr>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r>
              <w:rPr>
                <w:lang w:val="aa-ET"/>
              </w:rPr>
              <w:t>Pgood</w:t>
            </w:r>
          </w:p>
        </w:tc>
        <w:tc>
          <w:tcPr>
            <w:tcW w:w="6095" w:type="dxa"/>
          </w:tcPr>
          <w:p w14:paraId="56459D0A" w14:textId="153FF0D8" w:rsidR="00ED5BD9" w:rsidRPr="00ED5BD9" w:rsidRDefault="00592F19" w:rsidP="009012BD">
            <w:r>
              <w:rPr>
                <w:lang w:val="aa-ET"/>
              </w:rPr>
              <w:t>Is de</w:t>
            </w:r>
            <w:r w:rsidR="007A7330">
              <w:t xml:space="preserve"> </w:t>
            </w:r>
            <w:proofErr w:type="spellStart"/>
            <w:r w:rsidR="007A7330">
              <w:t>Vout</w:t>
            </w:r>
            <w:proofErr w:type="spellEnd"/>
            <w:r w:rsidR="007A7330">
              <w:t xml:space="preserve"> van de</w:t>
            </w:r>
            <w:r>
              <w:rPr>
                <w:lang w:val="aa-ET"/>
              </w:rPr>
              <w:t xml:space="preserve"> eFuse </w:t>
            </w:r>
            <w:r w:rsidR="007A7330">
              <w:rPr>
                <w:lang w:val="aa-ET"/>
              </w:rPr>
              <w:t>&gt; dan 22V</w:t>
            </w:r>
            <w:r w:rsidRPr="0084643B">
              <w:rPr>
                <w:rPrChange w:id="323" w:author="Donald Heyman" w:date="2021-05-26T09:21:00Z">
                  <w:rPr>
                    <w:lang w:val="en-US"/>
                  </w:rPr>
                </w:rPrChange>
              </w:rPr>
              <w:t xml:space="preserve"> (</w:t>
            </w:r>
            <w:r w:rsidRPr="00592F19">
              <w:t xml:space="preserve">niet gebruikt in finale product kan misleidend zijn. </w:t>
            </w:r>
            <w:r w:rsidR="00DF06E5" w:rsidRPr="00592F19">
              <w:t>Zie</w:t>
            </w:r>
            <w:r>
              <w:rPr>
                <w:lang w:val="en-US"/>
              </w:rPr>
              <w:t xml:space="preserve"> hardware)</w:t>
            </w:r>
          </w:p>
        </w:tc>
      </w:tr>
    </w:tbl>
    <w:p w14:paraId="03ED6573" w14:textId="62959D87" w:rsidR="007A7330" w:rsidRDefault="00F4382E" w:rsidP="00F4382E">
      <w:pPr>
        <w:pStyle w:val="Caption"/>
      </w:pPr>
      <w:bookmarkStart w:id="324" w:name="_Toc72513529"/>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4</w:t>
      </w:r>
      <w:r w:rsidR="0084643B">
        <w:rPr>
          <w:noProof/>
        </w:rPr>
        <w:fldChar w:fldCharType="end"/>
      </w:r>
      <w:r>
        <w:t xml:space="preserve"> - </w:t>
      </w:r>
      <w:r w:rsidRPr="00FB5BAD">
        <w:t>Prototype V0.1</w:t>
      </w:r>
      <w:r>
        <w:t xml:space="preserve"> discrete </w:t>
      </w:r>
      <w:proofErr w:type="spellStart"/>
      <w:r>
        <w:t>inputs</w:t>
      </w:r>
      <w:bookmarkEnd w:id="324"/>
      <w:proofErr w:type="spellEnd"/>
    </w:p>
    <w:p w14:paraId="54248796" w14:textId="77777777" w:rsidR="00F4382E" w:rsidRPr="00F4382E" w:rsidRDefault="00F4382E" w:rsidP="00F4382E"/>
    <w:p w14:paraId="64DC93AD" w14:textId="76C3DCC4" w:rsidR="007A7330" w:rsidRDefault="007A7330" w:rsidP="007A7330">
      <w:r>
        <w:t>PrototypeV0.2:</w:t>
      </w:r>
    </w:p>
    <w:tbl>
      <w:tblPr>
        <w:tblStyle w:val="TableGrid"/>
        <w:tblW w:w="0" w:type="auto"/>
        <w:tblLook w:val="04A0" w:firstRow="1" w:lastRow="0" w:firstColumn="1" w:lastColumn="0" w:noHBand="0" w:noVBand="1"/>
      </w:tblPr>
      <w:tblGrid>
        <w:gridCol w:w="685"/>
        <w:gridCol w:w="2145"/>
        <w:gridCol w:w="5954"/>
      </w:tblGrid>
      <w:tr w:rsidR="007A7330" w14:paraId="727F1AA7" w14:textId="77777777" w:rsidTr="007A7330">
        <w:tc>
          <w:tcPr>
            <w:tcW w:w="685" w:type="dxa"/>
          </w:tcPr>
          <w:p w14:paraId="704A5EC2" w14:textId="77777777" w:rsidR="007A7330" w:rsidRDefault="007A7330" w:rsidP="0084643B">
            <w:r>
              <w:t>Adres</w:t>
            </w:r>
          </w:p>
        </w:tc>
        <w:tc>
          <w:tcPr>
            <w:tcW w:w="2145" w:type="dxa"/>
          </w:tcPr>
          <w:p w14:paraId="702221D3" w14:textId="77777777" w:rsidR="007A7330" w:rsidRDefault="007A7330" w:rsidP="0084643B">
            <w:r>
              <w:rPr>
                <w:lang w:val="aa-ET"/>
              </w:rPr>
              <w:t>Input</w:t>
            </w:r>
            <w:r>
              <w:t xml:space="preserve"> name</w:t>
            </w:r>
          </w:p>
        </w:tc>
        <w:tc>
          <w:tcPr>
            <w:tcW w:w="5954" w:type="dxa"/>
          </w:tcPr>
          <w:p w14:paraId="6878847A" w14:textId="77777777" w:rsidR="007A7330" w:rsidRDefault="007A7330" w:rsidP="0084643B">
            <w:proofErr w:type="spellStart"/>
            <w:r>
              <w:t>Function</w:t>
            </w:r>
            <w:proofErr w:type="spellEnd"/>
          </w:p>
        </w:tc>
      </w:tr>
      <w:tr w:rsidR="007A7330" w14:paraId="4027F996" w14:textId="77777777" w:rsidTr="007A7330">
        <w:tc>
          <w:tcPr>
            <w:tcW w:w="685" w:type="dxa"/>
          </w:tcPr>
          <w:p w14:paraId="6F127C20" w14:textId="589EB40D" w:rsidR="007A7330" w:rsidRDefault="007A7330" w:rsidP="0084643B">
            <w:r>
              <w:t>1</w:t>
            </w:r>
          </w:p>
        </w:tc>
        <w:tc>
          <w:tcPr>
            <w:tcW w:w="2145" w:type="dxa"/>
          </w:tcPr>
          <w:p w14:paraId="3330C685" w14:textId="156AC953" w:rsidR="007A7330" w:rsidRDefault="007A7330" w:rsidP="0084643B">
            <w:pPr>
              <w:rPr>
                <w:lang w:val="aa-ET"/>
              </w:rPr>
            </w:pPr>
            <w:r>
              <w:t>ON/OFF eFuse 1</w:t>
            </w:r>
          </w:p>
        </w:tc>
        <w:tc>
          <w:tcPr>
            <w:tcW w:w="5954" w:type="dxa"/>
          </w:tcPr>
          <w:p w14:paraId="713CAF8F" w14:textId="75070E02" w:rsidR="007A7330" w:rsidRDefault="007A7330" w:rsidP="0084643B">
            <w:r>
              <w:t>Is de eerste eFuse aan.</w:t>
            </w:r>
          </w:p>
        </w:tc>
      </w:tr>
      <w:tr w:rsidR="007A7330" w14:paraId="57DF3317" w14:textId="77777777" w:rsidTr="007A7330">
        <w:tc>
          <w:tcPr>
            <w:tcW w:w="685" w:type="dxa"/>
          </w:tcPr>
          <w:p w14:paraId="112E6CCF" w14:textId="1F8A8B45" w:rsidR="007A7330" w:rsidRDefault="007A7330" w:rsidP="0084643B">
            <w:r>
              <w:t>2</w:t>
            </w:r>
          </w:p>
        </w:tc>
        <w:tc>
          <w:tcPr>
            <w:tcW w:w="2145" w:type="dxa"/>
          </w:tcPr>
          <w:p w14:paraId="3D1109A8" w14:textId="107ED68B" w:rsidR="007A7330" w:rsidRPr="00592F19" w:rsidRDefault="007A7330" w:rsidP="0084643B">
            <w:r>
              <w:t>Hardware Fout eFuse 1</w:t>
            </w:r>
          </w:p>
        </w:tc>
        <w:tc>
          <w:tcPr>
            <w:tcW w:w="5954" w:type="dxa"/>
          </w:tcPr>
          <w:p w14:paraId="51AC3E4F" w14:textId="29145C95" w:rsidR="007A7330" w:rsidRPr="00DF06E5" w:rsidRDefault="007A7330" w:rsidP="0084643B">
            <w:r>
              <w:t>Er is een fout opgetreden (</w:t>
            </w:r>
            <w:proofErr w:type="spellStart"/>
            <w:r>
              <w:t>overvolt</w:t>
            </w:r>
            <w:proofErr w:type="spellEnd"/>
            <w:r>
              <w:t xml:space="preserve">, </w:t>
            </w:r>
            <w:proofErr w:type="spellStart"/>
            <w:r>
              <w:t>undervolt</w:t>
            </w:r>
            <w:proofErr w:type="spellEnd"/>
            <w:r>
              <w:t xml:space="preserve"> of </w:t>
            </w:r>
            <w:r w:rsidRPr="00DF06E5">
              <w:rPr>
                <w:lang w:val="aa-ET"/>
              </w:rPr>
              <w:t>overcurrent</w:t>
            </w:r>
            <w:r>
              <w:t>) eerste eFuse</w:t>
            </w:r>
          </w:p>
        </w:tc>
      </w:tr>
      <w:tr w:rsidR="007A7330" w14:paraId="01DAA864" w14:textId="77777777" w:rsidTr="007A7330">
        <w:tc>
          <w:tcPr>
            <w:tcW w:w="685" w:type="dxa"/>
          </w:tcPr>
          <w:p w14:paraId="28B7E3C1" w14:textId="21341638" w:rsidR="007A7330" w:rsidRDefault="007A7330" w:rsidP="0084643B">
            <w:r>
              <w:t>3</w:t>
            </w:r>
          </w:p>
        </w:tc>
        <w:tc>
          <w:tcPr>
            <w:tcW w:w="2145" w:type="dxa"/>
          </w:tcPr>
          <w:p w14:paraId="31A93A42" w14:textId="4E1D3288" w:rsidR="007A7330" w:rsidRDefault="007A7330" w:rsidP="0084643B">
            <w:r>
              <w:t>Software Fout eFuse 1</w:t>
            </w:r>
          </w:p>
        </w:tc>
        <w:tc>
          <w:tcPr>
            <w:tcW w:w="5954" w:type="dxa"/>
          </w:tcPr>
          <w:p w14:paraId="442CB2F8" w14:textId="52E5DA83" w:rsidR="007A7330" w:rsidRDefault="007A7330" w:rsidP="0084643B">
            <w:r>
              <w:t>Er is geprobeerd een foute configuratie naar de eFuse te schrijven. Eerste eFuse</w:t>
            </w:r>
          </w:p>
        </w:tc>
      </w:tr>
      <w:tr w:rsidR="007A7330" w14:paraId="562BAECF" w14:textId="77777777" w:rsidTr="007A7330">
        <w:tc>
          <w:tcPr>
            <w:tcW w:w="685" w:type="dxa"/>
          </w:tcPr>
          <w:p w14:paraId="3C7AC511" w14:textId="4ED1AB26" w:rsidR="007A7330" w:rsidRDefault="007A7330" w:rsidP="007A7330">
            <w:r>
              <w:t>1</w:t>
            </w:r>
          </w:p>
        </w:tc>
        <w:tc>
          <w:tcPr>
            <w:tcW w:w="2145" w:type="dxa"/>
          </w:tcPr>
          <w:p w14:paraId="4CE6F49E" w14:textId="721F650B" w:rsidR="007A7330" w:rsidRPr="007A7330" w:rsidRDefault="007A7330" w:rsidP="007A7330">
            <w:r>
              <w:t>ON/OFF eFuse2</w:t>
            </w:r>
          </w:p>
        </w:tc>
        <w:tc>
          <w:tcPr>
            <w:tcW w:w="5954" w:type="dxa"/>
          </w:tcPr>
          <w:p w14:paraId="53434144" w14:textId="2AE38236" w:rsidR="007A7330" w:rsidRPr="00ED5BD9" w:rsidRDefault="007A7330" w:rsidP="007A7330">
            <w:r>
              <w:t>Is de 2</w:t>
            </w:r>
            <w:r w:rsidRPr="007A7330">
              <w:rPr>
                <w:vertAlign w:val="superscript"/>
              </w:rPr>
              <w:t>de</w:t>
            </w:r>
            <w:r>
              <w:t xml:space="preserve"> eFuse aan.</w:t>
            </w:r>
          </w:p>
        </w:tc>
      </w:tr>
      <w:tr w:rsidR="007A7330" w14:paraId="64350F2D" w14:textId="77777777" w:rsidTr="007A7330">
        <w:tc>
          <w:tcPr>
            <w:tcW w:w="685" w:type="dxa"/>
          </w:tcPr>
          <w:p w14:paraId="340CC8C7" w14:textId="11C7DB47" w:rsidR="007A7330" w:rsidRDefault="007A7330" w:rsidP="007A7330">
            <w:r>
              <w:t>2</w:t>
            </w:r>
          </w:p>
        </w:tc>
        <w:tc>
          <w:tcPr>
            <w:tcW w:w="2145" w:type="dxa"/>
          </w:tcPr>
          <w:p w14:paraId="697F51A8" w14:textId="6F16C25A" w:rsidR="007A7330" w:rsidRDefault="007A7330" w:rsidP="007A7330">
            <w:r>
              <w:t>Hardware Fout eFuse 2</w:t>
            </w:r>
          </w:p>
        </w:tc>
        <w:tc>
          <w:tcPr>
            <w:tcW w:w="5954" w:type="dxa"/>
          </w:tcPr>
          <w:p w14:paraId="546C924A" w14:textId="2B9334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aa-ET"/>
              </w:rPr>
              <w:t>overcurrent</w:t>
            </w:r>
            <w:r>
              <w:t>) 2</w:t>
            </w:r>
            <w:r w:rsidRPr="007A7330">
              <w:rPr>
                <w:vertAlign w:val="superscript"/>
              </w:rPr>
              <w:t>de</w:t>
            </w:r>
            <w:r>
              <w:t xml:space="preserve"> eFuse</w:t>
            </w:r>
          </w:p>
        </w:tc>
      </w:tr>
      <w:tr w:rsidR="007A7330" w14:paraId="193EF028" w14:textId="77777777" w:rsidTr="007A7330">
        <w:tc>
          <w:tcPr>
            <w:tcW w:w="685" w:type="dxa"/>
          </w:tcPr>
          <w:p w14:paraId="74DF3D96" w14:textId="43706F08" w:rsidR="007A7330" w:rsidRDefault="007A7330" w:rsidP="007A7330">
            <w:r>
              <w:t>3</w:t>
            </w:r>
          </w:p>
        </w:tc>
        <w:tc>
          <w:tcPr>
            <w:tcW w:w="2145" w:type="dxa"/>
          </w:tcPr>
          <w:p w14:paraId="334A99A8" w14:textId="11B2F49E" w:rsidR="007A7330" w:rsidRDefault="007A7330" w:rsidP="007A7330">
            <w:r>
              <w:t>Software Fout eFuse 2</w:t>
            </w:r>
          </w:p>
        </w:tc>
        <w:tc>
          <w:tcPr>
            <w:tcW w:w="5954" w:type="dxa"/>
          </w:tcPr>
          <w:p w14:paraId="4FF586BD" w14:textId="29E71EC7" w:rsidR="007A7330" w:rsidRDefault="007A7330" w:rsidP="007A7330">
            <w:r>
              <w:t>Er is geprobeerd een foute configuratie naar de eFuse te schrijven. 2</w:t>
            </w:r>
            <w:r w:rsidRPr="007A7330">
              <w:rPr>
                <w:vertAlign w:val="superscript"/>
              </w:rPr>
              <w:t>de</w:t>
            </w:r>
            <w:r>
              <w:t xml:space="preserve"> eFuse</w:t>
            </w:r>
          </w:p>
        </w:tc>
      </w:tr>
      <w:tr w:rsidR="007A7330" w14:paraId="14289498" w14:textId="77777777" w:rsidTr="007A7330">
        <w:tc>
          <w:tcPr>
            <w:tcW w:w="685" w:type="dxa"/>
          </w:tcPr>
          <w:p w14:paraId="06F002DD" w14:textId="28D336C2" w:rsidR="007A7330" w:rsidRDefault="007A7330" w:rsidP="007A7330">
            <w:r>
              <w:t>1</w:t>
            </w:r>
          </w:p>
        </w:tc>
        <w:tc>
          <w:tcPr>
            <w:tcW w:w="2145" w:type="dxa"/>
          </w:tcPr>
          <w:p w14:paraId="40AA8F95" w14:textId="2529747F" w:rsidR="007A7330" w:rsidRDefault="007A7330" w:rsidP="007A7330">
            <w:r>
              <w:t>ON/OFF eFuse 3</w:t>
            </w:r>
          </w:p>
        </w:tc>
        <w:tc>
          <w:tcPr>
            <w:tcW w:w="5954" w:type="dxa"/>
          </w:tcPr>
          <w:p w14:paraId="6A532E6A" w14:textId="50671149" w:rsidR="007A7330" w:rsidRDefault="007A7330" w:rsidP="007A7330">
            <w:r>
              <w:t>Is de 3</w:t>
            </w:r>
            <w:r w:rsidRPr="007A7330">
              <w:rPr>
                <w:vertAlign w:val="superscript"/>
              </w:rPr>
              <w:t>de</w:t>
            </w:r>
            <w:r>
              <w:t xml:space="preserve"> eFuse aan.</w:t>
            </w:r>
          </w:p>
        </w:tc>
      </w:tr>
      <w:tr w:rsidR="007A7330" w14:paraId="12294961" w14:textId="77777777" w:rsidTr="007A7330">
        <w:tc>
          <w:tcPr>
            <w:tcW w:w="685" w:type="dxa"/>
          </w:tcPr>
          <w:p w14:paraId="7994C4E3" w14:textId="5EB0465B" w:rsidR="007A7330" w:rsidRDefault="007A7330" w:rsidP="007A7330">
            <w:r>
              <w:t>2</w:t>
            </w:r>
          </w:p>
        </w:tc>
        <w:tc>
          <w:tcPr>
            <w:tcW w:w="2145" w:type="dxa"/>
          </w:tcPr>
          <w:p w14:paraId="5B52445B" w14:textId="0058334E" w:rsidR="007A7330" w:rsidRDefault="007A7330" w:rsidP="007A7330">
            <w:r>
              <w:t>Hardware Fout eFuse 3</w:t>
            </w:r>
          </w:p>
        </w:tc>
        <w:tc>
          <w:tcPr>
            <w:tcW w:w="5954" w:type="dxa"/>
          </w:tcPr>
          <w:p w14:paraId="7E154C9E" w14:textId="21CBB0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aa-ET"/>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7A7330">
        <w:tc>
          <w:tcPr>
            <w:tcW w:w="685" w:type="dxa"/>
          </w:tcPr>
          <w:p w14:paraId="635A3581" w14:textId="6BB78FE2" w:rsidR="007A7330" w:rsidRDefault="007A7330" w:rsidP="007A7330">
            <w:r>
              <w:t>3</w:t>
            </w:r>
          </w:p>
        </w:tc>
        <w:tc>
          <w:tcPr>
            <w:tcW w:w="2145" w:type="dxa"/>
          </w:tcPr>
          <w:p w14:paraId="16C38F66" w14:textId="01A99EDA" w:rsidR="007A7330" w:rsidRDefault="007A7330" w:rsidP="007A7330">
            <w:r>
              <w:t>Software Fout eFuse 3</w:t>
            </w:r>
          </w:p>
        </w:tc>
        <w:tc>
          <w:tcPr>
            <w:tcW w:w="5954" w:type="dxa"/>
          </w:tcPr>
          <w:p w14:paraId="6761075B" w14:textId="3467B3CB" w:rsidR="007A7330" w:rsidRDefault="007A7330" w:rsidP="007A7330">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7A7330">
        <w:tc>
          <w:tcPr>
            <w:tcW w:w="685" w:type="dxa"/>
          </w:tcPr>
          <w:p w14:paraId="27DBF4CA" w14:textId="46AB80C9" w:rsidR="007A7330" w:rsidRDefault="007A7330" w:rsidP="007A7330">
            <w:r>
              <w:t>1</w:t>
            </w:r>
          </w:p>
        </w:tc>
        <w:tc>
          <w:tcPr>
            <w:tcW w:w="2145" w:type="dxa"/>
          </w:tcPr>
          <w:p w14:paraId="3C4AA6E6" w14:textId="20A52972" w:rsidR="007A7330" w:rsidRDefault="007A7330" w:rsidP="007A7330">
            <w:r>
              <w:t>ON/OFF eFuse 4</w:t>
            </w:r>
          </w:p>
        </w:tc>
        <w:tc>
          <w:tcPr>
            <w:tcW w:w="5954" w:type="dxa"/>
          </w:tcPr>
          <w:p w14:paraId="16F1A444" w14:textId="618AB2A5" w:rsidR="007A7330" w:rsidRDefault="007A7330" w:rsidP="007A7330">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7A7330">
        <w:tc>
          <w:tcPr>
            <w:tcW w:w="685" w:type="dxa"/>
          </w:tcPr>
          <w:p w14:paraId="33075274" w14:textId="3403DD2C" w:rsidR="007A7330" w:rsidRDefault="007A7330" w:rsidP="007A7330">
            <w:r>
              <w:t>2</w:t>
            </w:r>
          </w:p>
        </w:tc>
        <w:tc>
          <w:tcPr>
            <w:tcW w:w="2145" w:type="dxa"/>
          </w:tcPr>
          <w:p w14:paraId="3AF2ECBB" w14:textId="08D0D36F" w:rsidR="007A7330" w:rsidRDefault="007A7330" w:rsidP="007A7330">
            <w:r>
              <w:t>Hardware Fout eFuse 4</w:t>
            </w:r>
          </w:p>
        </w:tc>
        <w:tc>
          <w:tcPr>
            <w:tcW w:w="5954" w:type="dxa"/>
          </w:tcPr>
          <w:p w14:paraId="14708B71" w14:textId="4E15D521"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aa-ET"/>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7A7330">
        <w:tc>
          <w:tcPr>
            <w:tcW w:w="685" w:type="dxa"/>
          </w:tcPr>
          <w:p w14:paraId="2F08FBE5" w14:textId="421F33F3" w:rsidR="007A7330" w:rsidRDefault="007A7330" w:rsidP="007A7330">
            <w:r>
              <w:t>3</w:t>
            </w:r>
          </w:p>
        </w:tc>
        <w:tc>
          <w:tcPr>
            <w:tcW w:w="2145" w:type="dxa"/>
          </w:tcPr>
          <w:p w14:paraId="06B43EC3" w14:textId="55964B86" w:rsidR="007A7330" w:rsidRDefault="007A7330" w:rsidP="007A7330">
            <w:r>
              <w:t>Software Fout eFuse4</w:t>
            </w:r>
          </w:p>
        </w:tc>
        <w:tc>
          <w:tcPr>
            <w:tcW w:w="5954" w:type="dxa"/>
          </w:tcPr>
          <w:p w14:paraId="4BD865A7" w14:textId="6CC03778" w:rsidR="007A7330" w:rsidRDefault="007A7330" w:rsidP="007A7330">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52F93B12" w14:textId="1C88B54B" w:rsidR="007A7330" w:rsidRPr="007A7330" w:rsidRDefault="00F4382E" w:rsidP="00F4382E">
      <w:pPr>
        <w:pStyle w:val="Caption"/>
      </w:pPr>
      <w:bookmarkStart w:id="325" w:name="_Toc72513530"/>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5</w:t>
      </w:r>
      <w:r w:rsidR="0084643B">
        <w:rPr>
          <w:noProof/>
        </w:rPr>
        <w:fldChar w:fldCharType="end"/>
      </w:r>
      <w:r w:rsidRPr="00857897">
        <w:t xml:space="preserve"> - Prototype V0.</w:t>
      </w:r>
      <w:r>
        <w:t xml:space="preserve">2 </w:t>
      </w:r>
      <w:r w:rsidRPr="00857897">
        <w:t xml:space="preserve">discrete </w:t>
      </w:r>
      <w:proofErr w:type="spellStart"/>
      <w:r w:rsidRPr="00857897">
        <w:t>inputs</w:t>
      </w:r>
      <w:bookmarkEnd w:id="325"/>
      <w:proofErr w:type="spellEnd"/>
    </w:p>
    <w:p w14:paraId="4BD5B9AA" w14:textId="42522F1B" w:rsidR="007A7330" w:rsidRPr="007A7330" w:rsidRDefault="00487F1F" w:rsidP="007A7330">
      <w:pPr>
        <w:pStyle w:val="Heading4"/>
      </w:pPr>
      <w:bookmarkStart w:id="326" w:name="_Toc72240348"/>
      <w:r w:rsidRPr="00487F1F">
        <w:rPr>
          <w:lang w:val="aa-ET"/>
        </w:rPr>
        <w:t>Finite</w:t>
      </w:r>
      <w:r>
        <w:t xml:space="preserve"> state machine </w:t>
      </w:r>
      <w:bookmarkEnd w:id="326"/>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65F94CE4" w:rsidR="00487F1F" w:rsidRDefault="001C4F92" w:rsidP="001C4F92">
      <w:pPr>
        <w:pStyle w:val="Caption"/>
      </w:pPr>
      <w:bookmarkStart w:id="327" w:name="_Toc72513540"/>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4</w:t>
      </w:r>
      <w:r w:rsidR="0084643B">
        <w:rPr>
          <w:noProof/>
        </w:rPr>
        <w:fldChar w:fldCharType="end"/>
      </w:r>
      <w:r>
        <w:t xml:space="preserve"> - </w:t>
      </w:r>
      <w:r w:rsidR="00F4382E">
        <w:t>Modbus</w:t>
      </w:r>
      <w:r>
        <w:t xml:space="preserve"> </w:t>
      </w:r>
      <w:r w:rsidR="00F4382E">
        <w:t>FSM</w:t>
      </w:r>
      <w:bookmarkEnd w:id="327"/>
    </w:p>
    <w:p w14:paraId="24EE6438" w14:textId="46BBC149" w:rsidR="004C6353" w:rsidRDefault="0084643B" w:rsidP="00400CC4">
      <w:sdt>
        <w:sdtPr>
          <w:id w:val="-715891718"/>
          <w:citation/>
        </w:sdt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2BF2F3E0" w14:textId="1E47F243" w:rsidR="00C4143D" w:rsidRDefault="00C4143D" w:rsidP="00400CC4"/>
    <w:p w14:paraId="4925B36E" w14:textId="4B7C5A1C" w:rsidR="00C4143D" w:rsidRDefault="00C4143D" w:rsidP="00400CC4"/>
    <w:p w14:paraId="7C99CD85" w14:textId="4CD10380" w:rsidR="00C4143D" w:rsidRDefault="00C4143D" w:rsidP="00400CC4"/>
    <w:p w14:paraId="0980336C" w14:textId="7AC2C6A3" w:rsidR="00C4143D" w:rsidRDefault="00C4143D" w:rsidP="00400CC4"/>
    <w:p w14:paraId="1D4B5C9E" w14:textId="484E09F9" w:rsidR="00C4143D" w:rsidRDefault="00C4143D" w:rsidP="00400CC4"/>
    <w:p w14:paraId="74E183E6" w14:textId="1428CFB8" w:rsidR="00C4143D" w:rsidRDefault="00C4143D" w:rsidP="00400CC4"/>
    <w:p w14:paraId="7CB5841B" w14:textId="77777777" w:rsidR="00C4143D" w:rsidRDefault="00C4143D" w:rsidP="00400CC4"/>
    <w:p w14:paraId="0AA27D14" w14:textId="77777777" w:rsidR="00C4143D" w:rsidRPr="00BC0628" w:rsidRDefault="00C4143D" w:rsidP="00C4143D">
      <w:pPr>
        <w:pStyle w:val="Heading3"/>
        <w:rPr>
          <w:lang w:val="aa-ET"/>
        </w:rPr>
      </w:pPr>
      <w:bookmarkStart w:id="328" w:name="_Toc72240350"/>
      <w:r>
        <w:rPr>
          <w:lang w:val="aa-ET"/>
        </w:rPr>
        <w:t>Front panel</w:t>
      </w:r>
      <w:bookmarkEnd w:id="328"/>
      <w:r>
        <w:rPr>
          <w:lang w:val="aa-ET"/>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rPr>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543B4263" w:rsidR="00C4143D" w:rsidRDefault="00C4143D" w:rsidP="00C4143D">
      <w:pPr>
        <w:pStyle w:val="Caption"/>
      </w:pPr>
      <w:bookmarkStart w:id="329" w:name="_Toc72513541"/>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5</w:t>
      </w:r>
      <w:r w:rsidR="0084643B">
        <w:rPr>
          <w:noProof/>
        </w:rPr>
        <w:fldChar w:fldCharType="end"/>
      </w:r>
      <w:r>
        <w:t xml:space="preserve"> - </w:t>
      </w:r>
      <w:proofErr w:type="spellStart"/>
      <w:r>
        <w:t>Oled</w:t>
      </w:r>
      <w:proofErr w:type="spellEnd"/>
      <w:r>
        <w:t xml:space="preserve"> UI</w:t>
      </w:r>
      <w:bookmarkEnd w:id="329"/>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2">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7242D040" w:rsidR="00C4143D" w:rsidRDefault="00C4143D" w:rsidP="00C4143D">
      <w:bookmarkStart w:id="330" w:name="_Toc72513542"/>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6</w:t>
      </w:r>
      <w:r w:rsidR="0084643B">
        <w:rPr>
          <w:noProof/>
        </w:rPr>
        <w:fldChar w:fldCharType="end"/>
      </w:r>
      <w:r>
        <w:t xml:space="preserve"> - joystick</w:t>
      </w:r>
      <w:bookmarkEnd w:id="330"/>
    </w:p>
    <w:p w14:paraId="284A852A" w14:textId="18A3682D" w:rsidR="00C4143D" w:rsidRPr="00400CC4" w:rsidRDefault="00C4143D" w:rsidP="00C4143D">
      <w:pPr>
        <w:pStyle w:val="Heading2"/>
      </w:pPr>
      <w:r>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6A582E2D" w:rsidR="00400CC4" w:rsidRPr="001C4F92" w:rsidRDefault="00400CC4" w:rsidP="00400CC4">
      <w:pPr>
        <w:pStyle w:val="Caption"/>
      </w:pPr>
      <w:bookmarkStart w:id="331" w:name="_Toc72513543"/>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7</w:t>
      </w:r>
      <w:r w:rsidR="0084643B">
        <w:rPr>
          <w:noProof/>
        </w:rPr>
        <w:fldChar w:fldCharType="end"/>
      </w:r>
      <w:r>
        <w:t xml:space="preserve"> - </w:t>
      </w:r>
      <w:proofErr w:type="spellStart"/>
      <w:r>
        <w:t>idle</w:t>
      </w:r>
      <w:proofErr w:type="spellEnd"/>
      <w:r>
        <w:t xml:space="preserve"> state</w:t>
      </w:r>
      <w:bookmarkEnd w:id="331"/>
    </w:p>
    <w:p w14:paraId="024B5BBE" w14:textId="791C5384" w:rsidR="00487F1F" w:rsidRDefault="00487F1F" w:rsidP="00C4143D">
      <w:pPr>
        <w:pStyle w:val="Heading3"/>
      </w:pPr>
      <w:bookmarkStart w:id="332" w:name="_Toc72240349"/>
      <w:r>
        <w:t xml:space="preserve">Control </w:t>
      </w:r>
      <w:proofErr w:type="spellStart"/>
      <w:r>
        <w:t>and</w:t>
      </w:r>
      <w:proofErr w:type="spellEnd"/>
      <w:r>
        <w:t xml:space="preserve"> </w:t>
      </w:r>
      <w:proofErr w:type="spellStart"/>
      <w:r>
        <w:t>wait</w:t>
      </w:r>
      <w:proofErr w:type="spellEnd"/>
      <w:r>
        <w:t xml:space="preserve"> flowchart</w:t>
      </w:r>
      <w:bookmarkEnd w:id="332"/>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2316759E" w:rsidR="00487F1F" w:rsidRDefault="001C4F92" w:rsidP="001C4F92">
      <w:pPr>
        <w:pStyle w:val="Caption"/>
      </w:pPr>
      <w:bookmarkStart w:id="333" w:name="_Toc72513544"/>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8</w:t>
      </w:r>
      <w:r w:rsidR="0084643B">
        <w:rPr>
          <w:noProof/>
        </w:rPr>
        <w:fldChar w:fldCharType="end"/>
      </w:r>
      <w:r>
        <w:t xml:space="preserve"> - control </w:t>
      </w:r>
      <w:proofErr w:type="spellStart"/>
      <w:r>
        <w:t>and</w:t>
      </w:r>
      <w:proofErr w:type="spellEnd"/>
      <w:r>
        <w:t xml:space="preserve"> </w:t>
      </w:r>
      <w:proofErr w:type="spellStart"/>
      <w:r>
        <w:t>wait</w:t>
      </w:r>
      <w:proofErr w:type="spellEnd"/>
      <w:r>
        <w:t xml:space="preserve"> flowchart</w:t>
      </w:r>
      <w:bookmarkEnd w:id="333"/>
    </w:p>
    <w:p w14:paraId="00A5C306" w14:textId="1E3620E6" w:rsidR="001C4F92" w:rsidRDefault="00C4143D" w:rsidP="001C4F92">
      <w:pPr>
        <w:pStyle w:val="Heading3"/>
      </w:pPr>
      <w:bookmarkStart w:id="334" w:name="_Toc72240351"/>
      <w:r>
        <w:rPr>
          <w:noProof/>
        </w:rPr>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334"/>
    </w:p>
    <w:p w14:paraId="0DAE35AC" w14:textId="77777777" w:rsidR="00C4143D" w:rsidRDefault="00C4143D" w:rsidP="001C4F92">
      <w:pPr>
        <w:pStyle w:val="Caption"/>
      </w:pPr>
    </w:p>
    <w:p w14:paraId="6BF9F03E" w14:textId="69AB933E" w:rsidR="00EA7511" w:rsidRDefault="001C4F92" w:rsidP="001C4F92">
      <w:pPr>
        <w:pStyle w:val="Caption"/>
      </w:pPr>
      <w:bookmarkStart w:id="335" w:name="_Toc72513545"/>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9</w:t>
      </w:r>
      <w:r w:rsidR="0084643B">
        <w:rPr>
          <w:noProof/>
        </w:rPr>
        <w:fldChar w:fldCharType="end"/>
      </w:r>
      <w:r>
        <w:t xml:space="preserve"> - </w:t>
      </w:r>
      <w:proofErr w:type="spellStart"/>
      <w:r w:rsidRPr="00934134">
        <w:t>Local</w:t>
      </w:r>
      <w:proofErr w:type="spellEnd"/>
      <w:r w:rsidRPr="00934134">
        <w:t xml:space="preserve"> user interface flowchart</w:t>
      </w:r>
      <w:bookmarkEnd w:id="335"/>
    </w:p>
    <w:p w14:paraId="6BE9BC71" w14:textId="4C5CA278" w:rsidR="00C4143D" w:rsidRDefault="00C4143D" w:rsidP="000A7EFF">
      <w:pPr>
        <w:keepNext/>
      </w:pPr>
      <w:r>
        <w:rPr>
          <w:noProof/>
        </w:rPr>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7C4B9118" w:rsidR="00EA7511" w:rsidRDefault="00C4143D" w:rsidP="000A7EFF">
      <w:pPr>
        <w:pStyle w:val="Caption"/>
      </w:pPr>
      <w:r>
        <w:tab/>
      </w:r>
      <w:r>
        <w:tab/>
      </w:r>
      <w:r>
        <w:tab/>
      </w:r>
      <w:r w:rsidR="00403B51">
        <w:tab/>
      </w:r>
      <w:bookmarkStart w:id="336" w:name="_Toc72513546"/>
      <w:r w:rsidR="000A7EFF">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10</w:t>
      </w:r>
      <w:r w:rsidR="0084643B">
        <w:rPr>
          <w:noProof/>
        </w:rPr>
        <w:fldChar w:fldCharType="end"/>
      </w:r>
      <w:r w:rsidR="000A7EFF">
        <w:t xml:space="preserve"> - </w:t>
      </w:r>
      <w:proofErr w:type="spellStart"/>
      <w:r w:rsidR="000A7EFF" w:rsidRPr="00C534E5">
        <w:t>Local</w:t>
      </w:r>
      <w:proofErr w:type="spellEnd"/>
      <w:r w:rsidR="000A7EFF" w:rsidRPr="00C534E5">
        <w:t xml:space="preserve"> user interface flowchart</w:t>
      </w:r>
      <w:bookmarkEnd w:id="336"/>
    </w:p>
    <w:p w14:paraId="2F371CEC" w14:textId="32F235A4" w:rsidR="00DF06E5" w:rsidRDefault="00DF06E5" w:rsidP="00DF06E5">
      <w:pPr>
        <w:pStyle w:val="Heading3"/>
      </w:pPr>
      <w:bookmarkStart w:id="337" w:name="_Toc72240352"/>
      <w:r>
        <w:t>LabVIEW</w:t>
      </w:r>
      <w:bookmarkEnd w:id="337"/>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38" w:name="_Toc72240353"/>
      <w:r>
        <w:t>Instellen</w:t>
      </w:r>
      <w:bookmarkEnd w:id="338"/>
    </w:p>
    <w:p w14:paraId="10A36AAF" w14:textId="51F97ACD" w:rsidR="00262D73" w:rsidRDefault="00704C24" w:rsidP="00704C24">
      <w:r>
        <w:t>Om de juiste instelling te doen moet je eerst de juiste com port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commentRangeStart w:id="339"/>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715268"/>
                    </a:xfrm>
                    <a:prstGeom prst="rect">
                      <a:avLst/>
                    </a:prstGeom>
                  </pic:spPr>
                </pic:pic>
              </a:graphicData>
            </a:graphic>
          </wp:inline>
        </w:drawing>
      </w:r>
      <w:commentRangeEnd w:id="339"/>
      <w:r w:rsidR="0045455F">
        <w:rPr>
          <w:rStyle w:val="CommentReference"/>
        </w:rPr>
        <w:commentReference w:id="339"/>
      </w:r>
    </w:p>
    <w:p w14:paraId="19811B72" w14:textId="25F17F08" w:rsidR="00704C24" w:rsidRPr="00704C24" w:rsidRDefault="000A7EFF" w:rsidP="000A7EFF">
      <w:pPr>
        <w:pStyle w:val="Caption"/>
      </w:pPr>
      <w:bookmarkStart w:id="340" w:name="_Toc72513547"/>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11</w:t>
      </w:r>
      <w:r w:rsidR="0084643B">
        <w:rPr>
          <w:noProof/>
        </w:rPr>
        <w:fldChar w:fldCharType="end"/>
      </w:r>
      <w:r>
        <w:t xml:space="preserve"> - LabVIEW UI</w:t>
      </w:r>
      <w:bookmarkEnd w:id="340"/>
    </w:p>
    <w:p w14:paraId="13C08DF8" w14:textId="71834AA5" w:rsidR="00424212" w:rsidRPr="007A184A" w:rsidRDefault="00F66D7E" w:rsidP="0035323B">
      <w:pPr>
        <w:pStyle w:val="Heading1"/>
      </w:pPr>
      <w:bookmarkStart w:id="341" w:name="_Toc72240354"/>
      <w:r w:rsidRPr="007A184A">
        <w:t>Hardware</w:t>
      </w:r>
      <w:bookmarkEnd w:id="341"/>
    </w:p>
    <w:p w14:paraId="54D3861D" w14:textId="5655DD39" w:rsidR="00F66D7E" w:rsidRPr="007A184A" w:rsidRDefault="00F00DCE" w:rsidP="00F66D7E">
      <w:pPr>
        <w:pStyle w:val="Heading2"/>
      </w:pPr>
      <w:bookmarkStart w:id="342" w:name="_Toc72240355"/>
      <w:r w:rsidRPr="007A184A">
        <w:t>Component</w:t>
      </w:r>
      <w:r w:rsidR="00A62D7B" w:rsidRPr="007A184A">
        <w:t xml:space="preserve"> keuze</w:t>
      </w:r>
      <w:bookmarkEnd w:id="342"/>
    </w:p>
    <w:p w14:paraId="3714C107" w14:textId="51971319" w:rsidR="00F00DCE" w:rsidRPr="007A184A" w:rsidRDefault="00F00DCE" w:rsidP="00F00DCE">
      <w:pPr>
        <w:pStyle w:val="Heading3"/>
      </w:pPr>
      <w:bookmarkStart w:id="343" w:name="_Toc72240356"/>
      <w:bookmarkStart w:id="344" w:name="_Ref72924795"/>
      <w:proofErr w:type="spellStart"/>
      <w:r w:rsidRPr="007A184A">
        <w:t>eFuse</w:t>
      </w:r>
      <w:bookmarkEnd w:id="343"/>
      <w:proofErr w:type="spellEnd"/>
      <w:ins w:id="345" w:author="Donald Heyman" w:date="2021-05-26T12:31:00Z">
        <w:r w:rsidR="00BE0074">
          <w:t xml:space="preserve"> componenten</w:t>
        </w:r>
      </w:ins>
      <w:bookmarkEnd w:id="344"/>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aa-ET"/>
              </w:rPr>
            </w:pPr>
            <w:r w:rsidRPr="00B71BF1">
              <w:rPr>
                <w:rFonts w:ascii="Calibri" w:hAnsi="Calibri"/>
                <w:color w:val="000000"/>
                <w:lang w:val="aa-ET"/>
              </w:rPr>
              <w:t>C</w:t>
            </w:r>
            <w:r w:rsidR="007C3749" w:rsidRPr="00B71BF1">
              <w:rPr>
                <w:rFonts w:ascii="Calibri" w:hAnsi="Calibri"/>
                <w:color w:val="000000"/>
                <w:lang w:val="aa-ET"/>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aa-ET"/>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aa-ET"/>
              </w:rPr>
              <w:t>curren</w:t>
            </w:r>
            <w:r w:rsidR="00B71BF1" w:rsidRPr="00B71BF1">
              <w:rPr>
                <w:rFonts w:ascii="Calibri" w:hAnsi="Calibri"/>
                <w:color w:val="000000"/>
                <w:lang w:val="aa-ET"/>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aa-ET"/>
              </w:rPr>
            </w:pPr>
            <w:r w:rsidRPr="00B71BF1">
              <w:rPr>
                <w:rFonts w:ascii="Calibri" w:hAnsi="Calibri"/>
                <w:color w:val="000000"/>
                <w:lang w:val="aa-ET"/>
              </w:rPr>
              <w:t>Reverse</w:t>
            </w:r>
            <w:r w:rsidR="007C3749" w:rsidRPr="00B71BF1">
              <w:rPr>
                <w:rFonts w:ascii="Calibri" w:hAnsi="Calibri"/>
                <w:color w:val="000000"/>
                <w:lang w:val="aa-ET"/>
              </w:rPr>
              <w:t xml:space="preserve"> </w:t>
            </w:r>
            <w:r w:rsidR="00B71BF1" w:rsidRPr="00B71BF1">
              <w:rPr>
                <w:rFonts w:ascii="Calibri" w:hAnsi="Calibri"/>
                <w:color w:val="000000"/>
                <w:lang w:val="aa-ET"/>
              </w:rPr>
              <w:t>polarity</w:t>
            </w:r>
            <w:r w:rsidR="007C3749" w:rsidRPr="00B71BF1">
              <w:rPr>
                <w:rFonts w:ascii="Calibri" w:hAnsi="Calibri"/>
                <w:color w:val="000000"/>
                <w:lang w:val="aa-ET"/>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aa-ET"/>
              </w:rPr>
            </w:pPr>
            <w:r>
              <w:rPr>
                <w:rFonts w:ascii="Calibri" w:hAnsi="Calibri"/>
                <w:color w:val="000000"/>
                <w:lang w:val="aa-ET"/>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Pr="0084643B" w:rsidRDefault="00997805" w:rsidP="00997805">
      <w:pPr>
        <w:pStyle w:val="Caption"/>
        <w:rPr>
          <w:lang w:val="en-US"/>
          <w:rPrChange w:id="346" w:author="Donald Heyman" w:date="2021-05-26T09:21:00Z">
            <w:rPr/>
          </w:rPrChange>
        </w:rPr>
      </w:pPr>
      <w:bookmarkStart w:id="347" w:name="_Toc72513531"/>
      <w:proofErr w:type="spellStart"/>
      <w:r w:rsidRPr="0084643B">
        <w:rPr>
          <w:lang w:val="en-US"/>
          <w:rPrChange w:id="348" w:author="Donald Heyman" w:date="2021-05-26T09:21:00Z">
            <w:rPr/>
          </w:rPrChange>
        </w:rPr>
        <w:t>Tabel</w:t>
      </w:r>
      <w:proofErr w:type="spellEnd"/>
      <w:r w:rsidRPr="0084643B">
        <w:rPr>
          <w:lang w:val="en-US"/>
          <w:rPrChange w:id="349" w:author="Donald Heyman" w:date="2021-05-26T09:21:00Z">
            <w:rPr/>
          </w:rPrChange>
        </w:rPr>
        <w:t xml:space="preserve"> </w:t>
      </w:r>
      <w:r w:rsidR="0084643B">
        <w:rPr>
          <w:noProof/>
        </w:rPr>
        <w:fldChar w:fldCharType="begin"/>
      </w:r>
      <w:r w:rsidR="0084643B" w:rsidRPr="0084643B">
        <w:rPr>
          <w:noProof/>
          <w:lang w:val="en-US"/>
          <w:rPrChange w:id="350" w:author="Donald Heyman" w:date="2021-05-26T09:21:00Z">
            <w:rPr>
              <w:noProof/>
            </w:rPr>
          </w:rPrChange>
        </w:rPr>
        <w:instrText xml:space="preserve"> SEQ Tabel \* ARABIC </w:instrText>
      </w:r>
      <w:r w:rsidR="0084643B">
        <w:rPr>
          <w:noProof/>
        </w:rPr>
        <w:fldChar w:fldCharType="separate"/>
      </w:r>
      <w:r w:rsidRPr="0084643B">
        <w:rPr>
          <w:noProof/>
          <w:lang w:val="en-US"/>
          <w:rPrChange w:id="351" w:author="Donald Heyman" w:date="2021-05-26T09:21:00Z">
            <w:rPr>
              <w:noProof/>
            </w:rPr>
          </w:rPrChange>
        </w:rPr>
        <w:t>6</w:t>
      </w:r>
      <w:r w:rsidR="0084643B">
        <w:rPr>
          <w:noProof/>
        </w:rPr>
        <w:fldChar w:fldCharType="end"/>
      </w:r>
      <w:r w:rsidRPr="0084643B">
        <w:rPr>
          <w:lang w:val="en-US"/>
          <w:rPrChange w:id="352" w:author="Donald Heyman" w:date="2021-05-26T09:21:00Z">
            <w:rPr/>
          </w:rPrChange>
        </w:rPr>
        <w:t xml:space="preserve"> - </w:t>
      </w:r>
      <w:proofErr w:type="spellStart"/>
      <w:r w:rsidRPr="0084643B">
        <w:rPr>
          <w:lang w:val="en-US"/>
          <w:rPrChange w:id="353" w:author="Donald Heyman" w:date="2021-05-26T09:21:00Z">
            <w:rPr/>
          </w:rPrChange>
        </w:rPr>
        <w:t>eFuse</w:t>
      </w:r>
      <w:proofErr w:type="spellEnd"/>
      <w:r w:rsidRPr="0084643B">
        <w:rPr>
          <w:lang w:val="en-US"/>
          <w:rPrChange w:id="354" w:author="Donald Heyman" w:date="2021-05-26T09:21:00Z">
            <w:rPr/>
          </w:rPrChange>
        </w:rPr>
        <w:t xml:space="preserve"> </w:t>
      </w:r>
      <w:proofErr w:type="spellStart"/>
      <w:proofErr w:type="gramStart"/>
      <w:r w:rsidRPr="0084643B">
        <w:rPr>
          <w:lang w:val="en-US"/>
          <w:rPrChange w:id="355" w:author="Donald Heyman" w:date="2021-05-26T09:21:00Z">
            <w:rPr/>
          </w:rPrChange>
        </w:rPr>
        <w:t>ic</w:t>
      </w:r>
      <w:proofErr w:type="spellEnd"/>
      <w:proofErr w:type="gramEnd"/>
      <w:r w:rsidRPr="0084643B">
        <w:rPr>
          <w:lang w:val="en-US"/>
          <w:rPrChange w:id="356" w:author="Donald Heyman" w:date="2021-05-26T09:21:00Z">
            <w:rPr/>
          </w:rPrChange>
        </w:rPr>
        <w:t xml:space="preserve"> trade-off</w:t>
      </w:r>
      <w:bookmarkEnd w:id="347"/>
    </w:p>
    <w:p w14:paraId="466B7725" w14:textId="750E31BE" w:rsidR="0094309E" w:rsidRPr="0084643B" w:rsidRDefault="0084643B" w:rsidP="007C3749">
      <w:pPr>
        <w:rPr>
          <w:lang w:val="en-US"/>
          <w:rPrChange w:id="357" w:author="Donald Heyman" w:date="2021-05-26T09:21:00Z">
            <w:rPr/>
          </w:rPrChange>
        </w:rPr>
      </w:pPr>
      <w:sdt>
        <w:sdtPr>
          <w:id w:val="1228332559"/>
          <w:citation/>
        </w:sdtPr>
        <w:sdtContent>
          <w:r w:rsidR="0094309E">
            <w:fldChar w:fldCharType="begin"/>
          </w:r>
          <w:r w:rsidR="0094309E" w:rsidRPr="0084643B">
            <w:rPr>
              <w:lang w:val="en-US"/>
              <w:rPrChange w:id="358" w:author="Donald Heyman" w:date="2021-05-26T09:21:00Z">
                <w:rPr/>
              </w:rPrChange>
            </w:rPr>
            <w:instrText xml:space="preserve"> CITATION STEF01 \l 2067 </w:instrText>
          </w:r>
          <w:r w:rsidR="0094309E">
            <w:fldChar w:fldCharType="separate"/>
          </w:r>
          <w:r w:rsidR="00BE0E44" w:rsidRPr="0084643B">
            <w:rPr>
              <w:noProof/>
              <w:lang w:val="en-US"/>
              <w:rPrChange w:id="359" w:author="Donald Heyman" w:date="2021-05-26T09:21:00Z">
                <w:rPr>
                  <w:noProof/>
                </w:rPr>
              </w:rPrChange>
            </w:rPr>
            <w:t>(ST)</w:t>
          </w:r>
          <w:r w:rsidR="0094309E">
            <w:fldChar w:fldCharType="end"/>
          </w:r>
        </w:sdtContent>
      </w:sdt>
      <w:r w:rsidR="0094309E" w:rsidRPr="0084643B">
        <w:rPr>
          <w:lang w:val="en-US"/>
          <w:rPrChange w:id="360" w:author="Donald Heyman" w:date="2021-05-26T09:21:00Z">
            <w:rPr/>
          </w:rPrChange>
        </w:rPr>
        <w:br/>
      </w:r>
      <w:sdt>
        <w:sdtPr>
          <w:id w:val="853304892"/>
          <w:citation/>
        </w:sdtPr>
        <w:sdtContent>
          <w:r w:rsidR="0094309E">
            <w:fldChar w:fldCharType="begin"/>
          </w:r>
          <w:r w:rsidR="0094309E" w:rsidRPr="0084643B">
            <w:rPr>
              <w:lang w:val="en-US"/>
              <w:rPrChange w:id="361" w:author="Donald Heyman" w:date="2021-05-26T09:21:00Z">
                <w:rPr/>
              </w:rPrChange>
            </w:rPr>
            <w:instrText xml:space="preserve"> CITATION TPS2660x \l 2067 </w:instrText>
          </w:r>
          <w:r w:rsidR="0094309E">
            <w:fldChar w:fldCharType="separate"/>
          </w:r>
          <w:r w:rsidR="00BE0E44" w:rsidRPr="0084643B">
            <w:rPr>
              <w:noProof/>
              <w:lang w:val="en-US"/>
              <w:rPrChange w:id="362" w:author="Donald Heyman" w:date="2021-05-26T09:21:00Z">
                <w:rPr>
                  <w:noProof/>
                </w:rPr>
              </w:rPrChange>
            </w:rPr>
            <w:t>(Texas Instruments)</w:t>
          </w:r>
          <w:r w:rsidR="0094309E">
            <w:fldChar w:fldCharType="end"/>
          </w:r>
        </w:sdtContent>
      </w:sdt>
      <w:r w:rsidR="0094309E" w:rsidRPr="0084643B">
        <w:rPr>
          <w:lang w:val="en-US"/>
          <w:rPrChange w:id="363" w:author="Donald Heyman" w:date="2021-05-26T09:21:00Z">
            <w:rPr/>
          </w:rPrChange>
        </w:rPr>
        <w:br/>
      </w:r>
      <w:sdt>
        <w:sdtPr>
          <w:id w:val="-22329201"/>
          <w:citation/>
        </w:sdtPr>
        <w:sdtContent>
          <w:r w:rsidR="0094309E">
            <w:fldChar w:fldCharType="begin"/>
          </w:r>
          <w:r w:rsidR="0094309E" w:rsidRPr="0084643B">
            <w:rPr>
              <w:lang w:val="en-US"/>
              <w:rPrChange w:id="364" w:author="Donald Heyman" w:date="2021-05-26T09:21:00Z">
                <w:rPr/>
              </w:rPrChange>
            </w:rPr>
            <w:instrText xml:space="preserve"> CITATION TPS2663x \l 2067 </w:instrText>
          </w:r>
          <w:r w:rsidR="0094309E">
            <w:fldChar w:fldCharType="separate"/>
          </w:r>
          <w:r w:rsidR="00BE0E44" w:rsidRPr="0084643B">
            <w:rPr>
              <w:noProof/>
              <w:lang w:val="en-US"/>
              <w:rPrChange w:id="365" w:author="Donald Heyman" w:date="2021-05-26T09:21:00Z">
                <w:rPr>
                  <w:noProof/>
                </w:rPr>
              </w:rPrChange>
            </w:rPr>
            <w:t>(Texas Instruments)</w:t>
          </w:r>
          <w:r w:rsidR="0094309E">
            <w:fldChar w:fldCharType="end"/>
          </w:r>
        </w:sdtContent>
      </w:sdt>
    </w:p>
    <w:p w14:paraId="09D79CD1" w14:textId="7E85A9EB"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w:t>
      </w:r>
      <w:commentRangeStart w:id="366"/>
      <w:r w:rsidRPr="007A184A">
        <w:t>overhead</w:t>
      </w:r>
      <w:commentRangeEnd w:id="366"/>
      <w:r w:rsidR="001D4540">
        <w:rPr>
          <w:rStyle w:val="CommentReference"/>
        </w:rPr>
        <w:commentReference w:id="366"/>
      </w:r>
      <w:r w:rsidRPr="007A184A">
        <w:t>.</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367" w:name="_Toc72513532"/>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7</w:t>
      </w:r>
      <w:r w:rsidR="0084643B">
        <w:rPr>
          <w:noProof/>
        </w:rPr>
        <w:fldChar w:fldCharType="end"/>
      </w:r>
      <w:r>
        <w:t xml:space="preserve"> - LCL-klassen</w:t>
      </w:r>
      <w:bookmarkEnd w:id="367"/>
    </w:p>
    <w:p w14:paraId="541029D6" w14:textId="7706A895" w:rsidR="00D71CB1" w:rsidRPr="00D71CB1" w:rsidRDefault="0084643B" w:rsidP="00D71CB1">
      <w:sdt>
        <w:sdtPr>
          <w:id w:val="1169601697"/>
          <w:citation/>
        </w:sdt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368" w:name="_Toc72240357"/>
      <w:r w:rsidRPr="007A184A">
        <w:t>ESD en overspanning beveiliging</w:t>
      </w:r>
      <w:bookmarkEnd w:id="368"/>
    </w:p>
    <w:p w14:paraId="31A52435" w14:textId="7BB235B2" w:rsidR="00F00DCE" w:rsidRPr="007A184A" w:rsidRDefault="00F00DCE" w:rsidP="00F00DCE">
      <w:pPr>
        <w:pStyle w:val="Heading4"/>
      </w:pPr>
      <w:bookmarkStart w:id="369" w:name="_Toc72240358"/>
      <w:r w:rsidRPr="007A184A">
        <w:t>Ingang</w:t>
      </w:r>
      <w:bookmarkEnd w:id="369"/>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370" w:name="_Toc72240359"/>
      <w:r w:rsidRPr="007A184A">
        <w:t>Uitgang</w:t>
      </w:r>
      <w:bookmarkEnd w:id="370"/>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371" w:name="_Toc72240360"/>
      <w:r w:rsidRPr="007A184A">
        <w:t>eFuse TPS26631</w:t>
      </w:r>
      <w:bookmarkEnd w:id="371"/>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2135" cy="3322320"/>
                    </a:xfrm>
                    <a:prstGeom prst="rect">
                      <a:avLst/>
                    </a:prstGeom>
                  </pic:spPr>
                </pic:pic>
              </a:graphicData>
            </a:graphic>
          </wp:inline>
        </w:drawing>
      </w:r>
    </w:p>
    <w:p w14:paraId="5BC6A6EA" w14:textId="0E371FCA" w:rsidR="00F66D7E" w:rsidRPr="0084643B" w:rsidRDefault="000A7EFF" w:rsidP="000A7EFF">
      <w:pPr>
        <w:pStyle w:val="Caption"/>
        <w:rPr>
          <w:lang w:val="en-US"/>
          <w:rPrChange w:id="372" w:author="Donald Heyman" w:date="2021-05-26T09:21:00Z">
            <w:rPr/>
          </w:rPrChange>
        </w:rPr>
      </w:pPr>
      <w:bookmarkStart w:id="373" w:name="_Toc72513548"/>
      <w:proofErr w:type="spellStart"/>
      <w:r w:rsidRPr="0084643B">
        <w:rPr>
          <w:lang w:val="en-US"/>
          <w:rPrChange w:id="374" w:author="Donald Heyman" w:date="2021-05-26T09:21:00Z">
            <w:rPr/>
          </w:rPrChange>
        </w:rPr>
        <w:t>Figuur</w:t>
      </w:r>
      <w:proofErr w:type="spellEnd"/>
      <w:r w:rsidRPr="0084643B">
        <w:rPr>
          <w:lang w:val="en-US"/>
          <w:rPrChange w:id="375" w:author="Donald Heyman" w:date="2021-05-26T09:21:00Z">
            <w:rPr/>
          </w:rPrChange>
        </w:rPr>
        <w:t xml:space="preserve"> </w:t>
      </w:r>
      <w:r w:rsidR="0084643B">
        <w:rPr>
          <w:noProof/>
        </w:rPr>
        <w:fldChar w:fldCharType="begin"/>
      </w:r>
      <w:r w:rsidR="0084643B" w:rsidRPr="0084643B">
        <w:rPr>
          <w:noProof/>
          <w:lang w:val="en-US"/>
          <w:rPrChange w:id="376" w:author="Donald Heyman" w:date="2021-05-26T09:21:00Z">
            <w:rPr>
              <w:noProof/>
            </w:rPr>
          </w:rPrChange>
        </w:rPr>
        <w:instrText xml:space="preserve"> SEQ Figuur \* ARABIC </w:instrText>
      </w:r>
      <w:r w:rsidR="0084643B">
        <w:rPr>
          <w:noProof/>
        </w:rPr>
        <w:fldChar w:fldCharType="separate"/>
      </w:r>
      <w:r w:rsidR="00426DAC" w:rsidRPr="0084643B">
        <w:rPr>
          <w:noProof/>
          <w:lang w:val="en-US"/>
          <w:rPrChange w:id="377" w:author="Donald Heyman" w:date="2021-05-26T09:21:00Z">
            <w:rPr>
              <w:noProof/>
            </w:rPr>
          </w:rPrChange>
        </w:rPr>
        <w:t>12</w:t>
      </w:r>
      <w:r w:rsidR="0084643B">
        <w:rPr>
          <w:noProof/>
        </w:rPr>
        <w:fldChar w:fldCharType="end"/>
      </w:r>
      <w:r w:rsidRPr="0084643B">
        <w:rPr>
          <w:lang w:val="en-US"/>
          <w:rPrChange w:id="378" w:author="Donald Heyman" w:date="2021-05-26T09:21:00Z">
            <w:rPr/>
          </w:rPrChange>
        </w:rPr>
        <w:t xml:space="preserve"> - </w:t>
      </w:r>
      <w:proofErr w:type="spellStart"/>
      <w:r w:rsidRPr="0084643B">
        <w:rPr>
          <w:lang w:val="en-US"/>
          <w:rPrChange w:id="379" w:author="Donald Heyman" w:date="2021-05-26T09:21:00Z">
            <w:rPr/>
          </w:rPrChange>
        </w:rPr>
        <w:t>eFuse</w:t>
      </w:r>
      <w:proofErr w:type="spellEnd"/>
      <w:r w:rsidRPr="0084643B">
        <w:rPr>
          <w:lang w:val="en-US"/>
          <w:rPrChange w:id="380" w:author="Donald Heyman" w:date="2021-05-26T09:21:00Z">
            <w:rPr/>
          </w:rPrChange>
        </w:rPr>
        <w:t xml:space="preserve"> TPS26631 simplified</w:t>
      </w:r>
      <w:bookmarkEnd w:id="373"/>
    </w:p>
    <w:p w14:paraId="3099517A" w14:textId="60431261" w:rsidR="00BE0E44" w:rsidRPr="0084643B" w:rsidRDefault="0084643B" w:rsidP="00BE0E44">
      <w:pPr>
        <w:rPr>
          <w:lang w:val="en-US"/>
          <w:rPrChange w:id="381" w:author="Donald Heyman" w:date="2021-05-26T09:21:00Z">
            <w:rPr/>
          </w:rPrChange>
        </w:rPr>
      </w:pPr>
      <w:sdt>
        <w:sdtPr>
          <w:id w:val="1994681687"/>
          <w:citation/>
        </w:sdtPr>
        <w:sdtContent>
          <w:r w:rsidR="00BE0E44">
            <w:fldChar w:fldCharType="begin"/>
          </w:r>
          <w:r w:rsidR="00BE0E44" w:rsidRPr="0084643B">
            <w:rPr>
              <w:lang w:val="en-US"/>
              <w:rPrChange w:id="382" w:author="Donald Heyman" w:date="2021-05-26T09:21:00Z">
                <w:rPr/>
              </w:rPrChange>
            </w:rPr>
            <w:instrText xml:space="preserve"> CITATION TPS2663x \l 2067 </w:instrText>
          </w:r>
          <w:r w:rsidR="00BE0E44">
            <w:fldChar w:fldCharType="separate"/>
          </w:r>
          <w:r w:rsidR="00BE0E44" w:rsidRPr="0084643B">
            <w:rPr>
              <w:noProof/>
              <w:lang w:val="en-US"/>
              <w:rPrChange w:id="383" w:author="Donald Heyman" w:date="2021-05-26T09:21:00Z">
                <w:rPr>
                  <w:noProof/>
                </w:rPr>
              </w:rPrChange>
            </w:rPr>
            <w:t>(Texas Instruments)</w:t>
          </w:r>
          <w:r w:rsidR="00BE0E44">
            <w:fldChar w:fldCharType="end"/>
          </w:r>
        </w:sdtContent>
      </w:sdt>
    </w:p>
    <w:p w14:paraId="11165966" w14:textId="728A26F7" w:rsidR="00661C68" w:rsidRPr="007A184A" w:rsidRDefault="0088721E" w:rsidP="0088721E">
      <w:pPr>
        <w:pStyle w:val="Heading3"/>
      </w:pPr>
      <w:bookmarkStart w:id="384" w:name="_Toc72240361"/>
      <w:r w:rsidRPr="007A184A">
        <w:t>Spanning</w:t>
      </w:r>
      <w:r w:rsidR="00A62D7B" w:rsidRPr="007A184A">
        <w:t xml:space="preserve"> limiet</w:t>
      </w:r>
      <w:r w:rsidRPr="007A184A">
        <w:t xml:space="preserve"> instellingen</w:t>
      </w:r>
      <w:bookmarkEnd w:id="384"/>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720" cy="1334188"/>
                    </a:xfrm>
                    <a:prstGeom prst="rect">
                      <a:avLst/>
                    </a:prstGeom>
                  </pic:spPr>
                </pic:pic>
              </a:graphicData>
            </a:graphic>
          </wp:inline>
        </w:drawing>
      </w:r>
    </w:p>
    <w:p w14:paraId="1928EB8E" w14:textId="659C5F1C" w:rsidR="0088721E" w:rsidRPr="0084643B" w:rsidRDefault="00E03A74" w:rsidP="0088721E">
      <w:pPr>
        <w:rPr>
          <w:lang w:val="en-US"/>
          <w:rPrChange w:id="385" w:author="Donald Heyman" w:date="2021-05-26T09:21:00Z">
            <w:rPr/>
          </w:rPrChange>
        </w:rPr>
      </w:pPr>
      <w:r w:rsidRPr="0084643B">
        <w:rPr>
          <w:lang w:val="en-US"/>
          <w:rPrChange w:id="386" w:author="Donald Heyman" w:date="2021-05-26T09:21:00Z">
            <w:rPr/>
          </w:rPrChange>
        </w:rPr>
        <w:t>In s</w:t>
      </w:r>
      <w:r w:rsidR="007D19E9" w:rsidRPr="0084643B">
        <w:rPr>
          <w:lang w:val="en-US"/>
          <w:rPrChange w:id="387" w:author="Donald Heyman" w:date="2021-05-26T09:21:00Z">
            <w:rPr/>
          </w:rPrChange>
        </w:rPr>
        <w:t xml:space="preserve">pecs: </w:t>
      </w:r>
      <w:proofErr w:type="gramStart"/>
      <w:r w:rsidR="007D19E9" w:rsidRPr="0084643B">
        <w:rPr>
          <w:lang w:val="en-US"/>
          <w:rPrChange w:id="388" w:author="Donald Heyman" w:date="2021-05-26T09:21:00Z">
            <w:rPr/>
          </w:rPrChange>
        </w:rPr>
        <w:t>V(</w:t>
      </w:r>
      <w:proofErr w:type="gramEnd"/>
      <w:r w:rsidR="007D19E9" w:rsidRPr="0084643B">
        <w:rPr>
          <w:lang w:val="en-US"/>
          <w:rPrChange w:id="389" w:author="Donald Heyman" w:date="2021-05-26T09:21:00Z">
            <w:rPr/>
          </w:rPrChange>
        </w:rPr>
        <w:t>OVPR)= 1.2 V and V(UVLOR)= 1.2 V</w:t>
      </w:r>
    </w:p>
    <w:p w14:paraId="3AF9A20B" w14:textId="66588717" w:rsidR="00661E84" w:rsidRPr="007A184A" w:rsidRDefault="00401BAE" w:rsidP="00661E84">
      <w:pPr>
        <w:pStyle w:val="Heading4"/>
      </w:pPr>
      <w:bookmarkStart w:id="390" w:name="_Toc72240362"/>
      <w:r w:rsidRPr="007A184A">
        <w:t>LCL-classes</w:t>
      </w:r>
      <w:bookmarkEnd w:id="390"/>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aa-ET"/>
        </w:rPr>
        <w:t>(</w:t>
      </w:r>
      <w:r w:rsidR="002E0CD6" w:rsidRPr="002E0CD6">
        <w:t>gebruikt in prototypes</w:t>
      </w:r>
      <w:r w:rsidR="002E0CD6">
        <w:rPr>
          <w:lang w:val="aa-ET"/>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391" w:name="_Toc72240363"/>
      <w:r w:rsidRPr="007A184A">
        <w:t>Extra instelpunten</w:t>
      </w:r>
      <w:bookmarkEnd w:id="391"/>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392" w:name="_Toc72240364"/>
      <w:r w:rsidRPr="007A184A">
        <w:t>Stroom limiet</w:t>
      </w:r>
      <w:r w:rsidR="00A62D7B" w:rsidRPr="007A184A">
        <w:t xml:space="preserve"> instellingen</w:t>
      </w:r>
      <w:bookmarkEnd w:id="392"/>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393" w:name="_Toc72240365"/>
      <w:r w:rsidRPr="007A184A">
        <w:t>Class1</w:t>
      </w:r>
      <w:bookmarkEnd w:id="393"/>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84643B"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84643B"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394" w:name="_Toc72240366"/>
      <w:r w:rsidRPr="007A184A">
        <w:t>Cl</w:t>
      </w:r>
      <w:r w:rsidR="00897C4D" w:rsidRPr="007A184A">
        <w:t>a</w:t>
      </w:r>
      <w:r w:rsidRPr="007A184A">
        <w:t xml:space="preserve">ss </w:t>
      </w:r>
      <w:r w:rsidR="00897C4D" w:rsidRPr="007A184A">
        <w:t>2</w:t>
      </w:r>
      <w:bookmarkEnd w:id="394"/>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84643B"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84643B"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395" w:name="_Toc72240367"/>
      <w:r w:rsidRPr="007A184A">
        <w:t>Class 3</w:t>
      </w:r>
      <w:bookmarkEnd w:id="395"/>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84643B"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84643B"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396" w:name="_Toc72240368"/>
      <w:r w:rsidRPr="007A184A">
        <w:t xml:space="preserve">Power </w:t>
      </w:r>
      <w:proofErr w:type="spellStart"/>
      <w:r w:rsidRPr="007A184A">
        <w:t>Good</w:t>
      </w:r>
      <w:bookmarkEnd w:id="396"/>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6168" cy="394766"/>
                    </a:xfrm>
                    <a:prstGeom prst="rect">
                      <a:avLst/>
                    </a:prstGeom>
                  </pic:spPr>
                </pic:pic>
              </a:graphicData>
            </a:graphic>
          </wp:inline>
        </w:drawing>
      </w:r>
    </w:p>
    <w:p w14:paraId="7E6C6ED3" w14:textId="0796B9BF" w:rsidR="00C03ADE" w:rsidRPr="00BA2E73" w:rsidRDefault="0084643B"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397" w:name="_Toc72240369"/>
      <w:proofErr w:type="spellStart"/>
      <w:r w:rsidRPr="007A184A">
        <w:t>Optocoupler</w:t>
      </w:r>
      <w:proofErr w:type="spellEnd"/>
      <w:r w:rsidR="00E602E7">
        <w:t xml:space="preserve"> voorschakel weerstand</w:t>
      </w:r>
      <w:bookmarkEnd w:id="397"/>
    </w:p>
    <w:p w14:paraId="05B09142" w14:textId="0573778D" w:rsidR="00873744" w:rsidRPr="007A184A" w:rsidRDefault="00873744" w:rsidP="00873744">
      <w:pPr>
        <w:pStyle w:val="Heading4"/>
      </w:pPr>
      <w:bookmarkStart w:id="398" w:name="_Toc72240370"/>
      <w:r w:rsidRPr="007A184A">
        <w:t>eFuse kant</w:t>
      </w:r>
      <w:bookmarkEnd w:id="398"/>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399" w:name="_Toc72240371"/>
      <w:r w:rsidRPr="007A184A">
        <w:t>Digitale kant</w:t>
      </w:r>
      <w:bookmarkEnd w:id="399"/>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400" w:name="_Toc72240372"/>
      <w:r>
        <w:t>Stroom berekeningen</w:t>
      </w:r>
      <w:bookmarkEnd w:id="400"/>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Pr="0084643B" w:rsidRDefault="00C020DB" w:rsidP="009055F2">
      <w:pPr>
        <w:rPr>
          <w:lang w:val="fr-BE"/>
          <w:rPrChange w:id="401" w:author="Donald Heyman" w:date="2021-05-26T09:21:00Z">
            <w:rPr/>
          </w:rPrChange>
        </w:rPr>
      </w:pPr>
      <w:proofErr w:type="spellStart"/>
      <w:r w:rsidRPr="0084643B">
        <w:rPr>
          <w:lang w:val="fr-BE"/>
          <w:rPrChange w:id="402" w:author="Donald Heyman" w:date="2021-05-26T09:21:00Z">
            <w:rPr/>
          </w:rPrChange>
        </w:rPr>
        <w:t>Optocouplers</w:t>
      </w:r>
      <w:proofErr w:type="spellEnd"/>
      <w:r w:rsidRPr="0084643B">
        <w:rPr>
          <w:lang w:val="fr-BE"/>
          <w:rPrChange w:id="403" w:author="Donald Heyman" w:date="2021-05-26T09:21:00Z">
            <w:rPr/>
          </w:rPrChange>
        </w:rPr>
        <w:t xml:space="preserve"> max: 2x 10mA</w:t>
      </w:r>
    </w:p>
    <w:p w14:paraId="2B102D4A" w14:textId="598AEC4A" w:rsidR="00E6101B" w:rsidRPr="0084643B" w:rsidRDefault="00E6101B" w:rsidP="009055F2">
      <w:pPr>
        <w:rPr>
          <w:lang w:val="fr-BE"/>
          <w:rPrChange w:id="404" w:author="Donald Heyman" w:date="2021-05-26T09:21:00Z">
            <w:rPr/>
          </w:rPrChange>
        </w:rPr>
      </w:pPr>
      <w:proofErr w:type="spellStart"/>
      <w:r w:rsidRPr="0084643B">
        <w:rPr>
          <w:lang w:val="fr-BE"/>
          <w:rPrChange w:id="405" w:author="Donald Heyman" w:date="2021-05-26T09:21:00Z">
            <w:rPr/>
          </w:rPrChange>
        </w:rPr>
        <w:t>Stroom</w:t>
      </w:r>
      <w:proofErr w:type="spellEnd"/>
      <w:r w:rsidRPr="0084643B">
        <w:rPr>
          <w:lang w:val="fr-BE"/>
          <w:rPrChange w:id="406" w:author="Donald Heyman" w:date="2021-05-26T09:21:00Z">
            <w:rPr/>
          </w:rPrChange>
        </w:rPr>
        <w:t xml:space="preserve"> </w:t>
      </w:r>
      <w:proofErr w:type="spellStart"/>
      <w:r w:rsidRPr="0084643B">
        <w:rPr>
          <w:lang w:val="fr-BE"/>
          <w:rPrChange w:id="407" w:author="Donald Heyman" w:date="2021-05-26T09:21:00Z">
            <w:rPr/>
          </w:rPrChange>
        </w:rPr>
        <w:t>oled</w:t>
      </w:r>
      <w:proofErr w:type="spellEnd"/>
      <w:r w:rsidRPr="0084643B">
        <w:rPr>
          <w:lang w:val="fr-BE"/>
          <w:rPrChange w:id="408" w:author="Donald Heyman" w:date="2021-05-26T09:21:00Z">
            <w:rPr/>
          </w:rPrChange>
        </w:rPr>
        <w:t xml:space="preserve"> display: max 1mA</w:t>
      </w:r>
      <w:r w:rsidR="00DE59F9" w:rsidRPr="0084643B">
        <w:rPr>
          <w:lang w:val="fr-BE"/>
          <w:rPrChange w:id="409" w:author="Donald Heyman" w:date="2021-05-26T09:21:00Z">
            <w:rPr/>
          </w:rPrChange>
        </w:rPr>
        <w:t xml:space="preserve"> </w:t>
      </w:r>
      <w:sdt>
        <w:sdtPr>
          <w:id w:val="1027982976"/>
          <w:citation/>
        </w:sdtPr>
        <w:sdtContent>
          <w:r w:rsidR="00DE59F9">
            <w:fldChar w:fldCharType="begin"/>
          </w:r>
          <w:r w:rsidR="00DE59F9" w:rsidRPr="0084643B">
            <w:rPr>
              <w:lang w:val="fr-BE"/>
              <w:rPrChange w:id="410" w:author="Donald Heyman" w:date="2021-05-26T09:21:00Z">
                <w:rPr/>
              </w:rPrChange>
            </w:rPr>
            <w:instrText xml:space="preserve"> CITATION SOL \l 2067 </w:instrText>
          </w:r>
          <w:r w:rsidR="00DE59F9">
            <w:fldChar w:fldCharType="separate"/>
          </w:r>
          <w:r w:rsidR="00DE59F9" w:rsidRPr="0084643B">
            <w:rPr>
              <w:noProof/>
              <w:lang w:val="fr-BE"/>
              <w:rPrChange w:id="411" w:author="Donald Heyman" w:date="2021-05-26T09:21:00Z">
                <w:rPr>
                  <w:noProof/>
                </w:rPr>
              </w:rPrChange>
            </w:rPr>
            <w:t>(SOLOMON SYSTECH)</w:t>
          </w:r>
          <w:r w:rsidR="00DE59F9">
            <w:fldChar w:fldCharType="end"/>
          </w:r>
        </w:sdtContent>
      </w:sdt>
    </w:p>
    <w:p w14:paraId="4D5414B3" w14:textId="0E05F92A" w:rsidR="00C020DB" w:rsidRPr="0084643B" w:rsidRDefault="00C020DB" w:rsidP="009055F2">
      <w:pPr>
        <w:rPr>
          <w:lang w:val="fr-BE"/>
          <w:rPrChange w:id="412" w:author="Donald Heyman" w:date="2021-05-26T09:21:00Z">
            <w:rPr/>
          </w:rPrChange>
        </w:rPr>
      </w:pPr>
      <w:r w:rsidRPr="0084643B">
        <w:rPr>
          <w:lang w:val="fr-BE"/>
          <w:rPrChange w:id="413" w:author="Donald Heyman" w:date="2021-05-26T09:21:00Z">
            <w:rPr/>
          </w:rPrChange>
        </w:rPr>
        <w:t>293.2+150+20+10</w:t>
      </w:r>
      <w:r w:rsidR="00E6101B" w:rsidRPr="0084643B">
        <w:rPr>
          <w:lang w:val="fr-BE"/>
          <w:rPrChange w:id="414" w:author="Donald Heyman" w:date="2021-05-26T09:21:00Z">
            <w:rPr/>
          </w:rPrChange>
        </w:rPr>
        <w:t>-1</w:t>
      </w:r>
      <w:r w:rsidRPr="0084643B">
        <w:rPr>
          <w:lang w:val="fr-BE"/>
          <w:rPrChange w:id="415" w:author="Donald Heyman" w:date="2021-05-26T09:21:00Z">
            <w:rPr/>
          </w:rPrChange>
        </w:rPr>
        <w:t>=47</w:t>
      </w:r>
      <w:r w:rsidR="00E6101B" w:rsidRPr="0084643B">
        <w:rPr>
          <w:lang w:val="fr-BE"/>
          <w:rPrChange w:id="416" w:author="Donald Heyman" w:date="2021-05-26T09:21:00Z">
            <w:rPr/>
          </w:rPrChange>
        </w:rPr>
        <w:t>4</w:t>
      </w:r>
      <w:r w:rsidRPr="0084643B">
        <w:rPr>
          <w:lang w:val="fr-BE"/>
          <w:rPrChange w:id="417" w:author="Donald Heyman" w:date="2021-05-26T09:21:00Z">
            <w:rPr/>
          </w:rPrChange>
        </w:rPr>
        <w:t>.2mA</w:t>
      </w:r>
    </w:p>
    <w:p w14:paraId="20313D2F" w14:textId="14A39482" w:rsidR="00C020DB" w:rsidRPr="0084643B" w:rsidRDefault="001D6484" w:rsidP="009055F2">
      <w:pPr>
        <w:rPr>
          <w:lang w:val="fr-BE"/>
          <w:rPrChange w:id="418" w:author="Donald Heyman" w:date="2021-05-26T09:21:00Z">
            <w:rPr/>
          </w:rPrChange>
        </w:rPr>
      </w:pPr>
      <w:r w:rsidRPr="0084643B">
        <w:rPr>
          <w:lang w:val="fr-BE"/>
          <w:rPrChange w:id="419" w:author="Donald Heyman" w:date="2021-05-26T09:21:00Z">
            <w:rPr/>
          </w:rPrChange>
        </w:rPr>
        <w:t>757.5</w:t>
      </w:r>
      <w:r w:rsidR="00C020DB" w:rsidRPr="0084643B">
        <w:rPr>
          <w:lang w:val="fr-BE"/>
          <w:rPrChange w:id="420" w:author="Donald Heyman" w:date="2021-05-26T09:21:00Z">
            <w:rPr/>
          </w:rPrChange>
        </w:rPr>
        <w:t>mA – 47</w:t>
      </w:r>
      <w:r w:rsidR="00E6101B" w:rsidRPr="0084643B">
        <w:rPr>
          <w:lang w:val="fr-BE"/>
          <w:rPrChange w:id="421" w:author="Donald Heyman" w:date="2021-05-26T09:21:00Z">
            <w:rPr/>
          </w:rPrChange>
        </w:rPr>
        <w:t>4</w:t>
      </w:r>
      <w:r w:rsidR="00C020DB" w:rsidRPr="0084643B">
        <w:rPr>
          <w:lang w:val="fr-BE"/>
          <w:rPrChange w:id="422" w:author="Donald Heyman" w:date="2021-05-26T09:21:00Z">
            <w:rPr/>
          </w:rPrChange>
        </w:rPr>
        <w:t xml:space="preserve">.2mA = </w:t>
      </w:r>
      <w:r w:rsidRPr="0084643B">
        <w:rPr>
          <w:lang w:val="fr-BE"/>
          <w:rPrChange w:id="423" w:author="Donald Heyman" w:date="2021-05-26T09:21:00Z">
            <w:rPr/>
          </w:rPrChange>
        </w:rPr>
        <w:t>283.3</w:t>
      </w:r>
      <w:r w:rsidR="00C020DB" w:rsidRPr="0084643B">
        <w:rPr>
          <w:lang w:val="fr-BE"/>
          <w:rPrChange w:id="424" w:author="Donald Heyman" w:date="2021-05-26T09:21:00Z">
            <w:rPr/>
          </w:rPrChange>
        </w:rPr>
        <w:t xml:space="preserve">mA </w:t>
      </w:r>
      <w:proofErr w:type="spellStart"/>
      <w:r w:rsidR="00C020DB" w:rsidRPr="0084643B">
        <w:rPr>
          <w:lang w:val="fr-BE"/>
          <w:rPrChange w:id="425" w:author="Donald Heyman" w:date="2021-05-26T09:21:00Z">
            <w:rPr/>
          </w:rPrChange>
        </w:rPr>
        <w:t>overhead</w:t>
      </w:r>
      <w:proofErr w:type="spellEnd"/>
    </w:p>
    <w:p w14:paraId="1ADF3115" w14:textId="35B643AF" w:rsidR="00DC47A7" w:rsidRDefault="00DC47A7" w:rsidP="00DC47A7">
      <w:pPr>
        <w:pStyle w:val="Heading2"/>
      </w:pPr>
      <w:bookmarkStart w:id="426" w:name="_Toc72240373"/>
      <w:r>
        <w:t>Prototype</w:t>
      </w:r>
      <w:bookmarkEnd w:id="426"/>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aa-ET"/>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427" w:name="_Toc72240374"/>
      <w:r>
        <w:t>Schema’s</w:t>
      </w:r>
      <w:bookmarkEnd w:id="427"/>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135" cy="2796540"/>
                    </a:xfrm>
                    <a:prstGeom prst="rect">
                      <a:avLst/>
                    </a:prstGeom>
                  </pic:spPr>
                </pic:pic>
              </a:graphicData>
            </a:graphic>
          </wp:inline>
        </w:drawing>
      </w:r>
    </w:p>
    <w:p w14:paraId="7DDAD66A" w14:textId="2C6B2098" w:rsidR="00DF5050" w:rsidRDefault="000A7EFF" w:rsidP="000A7EFF">
      <w:pPr>
        <w:pStyle w:val="Caption"/>
      </w:pPr>
      <w:bookmarkStart w:id="428" w:name="_Toc72513549"/>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13</w:t>
      </w:r>
      <w:r w:rsidR="0084643B">
        <w:rPr>
          <w:noProof/>
        </w:rPr>
        <w:fldChar w:fldCharType="end"/>
      </w:r>
      <w:r>
        <w:t xml:space="preserve"> - eFuse </w:t>
      </w:r>
      <w:r w:rsidR="002E0CD6">
        <w:t>analoog</w:t>
      </w:r>
      <w:r>
        <w:t xml:space="preserve"> schema</w:t>
      </w:r>
      <w:r w:rsidR="00E67960">
        <w:t xml:space="preserve"> V0.1</w:t>
      </w:r>
      <w:bookmarkEnd w:id="428"/>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135" cy="4116705"/>
                    </a:xfrm>
                    <a:prstGeom prst="rect">
                      <a:avLst/>
                    </a:prstGeom>
                  </pic:spPr>
                </pic:pic>
              </a:graphicData>
            </a:graphic>
          </wp:inline>
        </w:drawing>
      </w:r>
    </w:p>
    <w:p w14:paraId="235ABBA1" w14:textId="53B7F66C" w:rsidR="00E328B3" w:rsidRDefault="000A7EFF" w:rsidP="000A7EFF">
      <w:pPr>
        <w:pStyle w:val="Caption"/>
      </w:pPr>
      <w:bookmarkStart w:id="429" w:name="_Toc72513550"/>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14</w:t>
      </w:r>
      <w:r w:rsidR="0084643B">
        <w:rPr>
          <w:noProof/>
        </w:rPr>
        <w:fldChar w:fldCharType="end"/>
      </w:r>
      <w:r>
        <w:t xml:space="preserve"> - eFuse digitaal schema</w:t>
      </w:r>
      <w:r w:rsidR="00E67960">
        <w:t xml:space="preserve"> V0.1</w:t>
      </w:r>
      <w:bookmarkEnd w:id="429"/>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aa-ET"/>
        </w:rPr>
      </w:pPr>
    </w:p>
    <w:p w14:paraId="300B0B41" w14:textId="0793D027" w:rsidR="007E1FF4" w:rsidRDefault="007E1FF4" w:rsidP="007E1FF4">
      <w:pPr>
        <w:rPr>
          <w:lang w:val="aa-ET"/>
        </w:rPr>
      </w:pPr>
      <w:r>
        <w:rPr>
          <w:lang w:val="aa-ET"/>
        </w:rPr>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84643B" w:rsidRDefault="007E1FF4" w:rsidP="00811E45">
      <w:pPr>
        <w:pStyle w:val="ListParagraph"/>
        <w:numPr>
          <w:ilvl w:val="0"/>
          <w:numId w:val="4"/>
        </w:numPr>
        <w:rPr>
          <w:lang w:val="en-US"/>
          <w:rPrChange w:id="430" w:author="Donald Heyman" w:date="2021-05-26T09:21:00Z">
            <w:rPr/>
          </w:rPrChange>
        </w:rPr>
      </w:pPr>
      <w:proofErr w:type="spellStart"/>
      <w:r w:rsidRPr="0084643B">
        <w:rPr>
          <w:lang w:val="en-US"/>
          <w:rPrChange w:id="431" w:author="Donald Heyman" w:date="2021-05-26T09:21:00Z">
            <w:rPr/>
          </w:rPrChange>
        </w:rPr>
        <w:t>Ovp_s</w:t>
      </w:r>
      <w:proofErr w:type="spellEnd"/>
      <w:r w:rsidRPr="0084643B">
        <w:rPr>
          <w:lang w:val="en-US"/>
          <w:rPrChange w:id="432" w:author="Donald Heyman" w:date="2021-05-26T09:21:00Z">
            <w:rPr/>
          </w:rPrChange>
        </w:rPr>
        <w:t xml:space="preserve"> pull down </w:t>
      </w:r>
      <w:proofErr w:type="spellStart"/>
      <w:r w:rsidRPr="0084643B">
        <w:rPr>
          <w:lang w:val="en-US"/>
          <w:rPrChange w:id="433" w:author="Donald Heyman" w:date="2021-05-26T09:21:00Z">
            <w:rPr/>
          </w:rPrChange>
        </w:rPr>
        <w:t>voor</w:t>
      </w:r>
      <w:proofErr w:type="spellEnd"/>
      <w:r w:rsidRPr="0084643B">
        <w:rPr>
          <w:lang w:val="en-US"/>
          <w:rPrChange w:id="434" w:author="Donald Heyman" w:date="2021-05-26T09:21:00Z">
            <w:rPr/>
          </w:rPrChange>
        </w:rPr>
        <w:t xml:space="preserve">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2E0CD6" w:rsidRDefault="007E1FF4" w:rsidP="00811E45">
      <w:pPr>
        <w:pStyle w:val="ListParagraph"/>
        <w:numPr>
          <w:ilvl w:val="0"/>
          <w:numId w:val="4"/>
        </w:numPr>
      </w:pPr>
      <w:r w:rsidRPr="002E0CD6">
        <w:t xml:space="preserve">SHDN pull down voor </w:t>
      </w:r>
      <w:proofErr w:type="spellStart"/>
      <w:r w:rsidRPr="002E0CD6">
        <w:t>shutdown</w:t>
      </w:r>
      <w:proofErr w:type="spellEnd"/>
    </w:p>
    <w:p w14:paraId="661B1A17" w14:textId="77777777" w:rsidR="007E1FF4" w:rsidRPr="002E0CD6" w:rsidRDefault="007E1FF4" w:rsidP="00811E45">
      <w:pPr>
        <w:pStyle w:val="ListParagraph"/>
        <w:numPr>
          <w:ilvl w:val="0"/>
          <w:numId w:val="4"/>
        </w:numPr>
      </w:pPr>
      <w:proofErr w:type="spellStart"/>
      <w:r w:rsidRPr="002E0CD6">
        <w:t>Fault</w:t>
      </w:r>
      <w:proofErr w:type="spellEnd"/>
      <w:r w:rsidRPr="002E0CD6">
        <w:t xml:space="preserve">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84643B" w:rsidRDefault="007E1FF4" w:rsidP="00811E45">
      <w:pPr>
        <w:pStyle w:val="ListParagraph"/>
        <w:numPr>
          <w:ilvl w:val="0"/>
          <w:numId w:val="4"/>
        </w:numPr>
        <w:rPr>
          <w:lang w:val="en-US"/>
          <w:rPrChange w:id="435" w:author="Donald Heyman" w:date="2021-05-26T09:21:00Z">
            <w:rPr/>
          </w:rPrChange>
        </w:rPr>
      </w:pPr>
      <w:proofErr w:type="spellStart"/>
      <w:r w:rsidRPr="0084643B">
        <w:rPr>
          <w:lang w:val="en-US"/>
          <w:rPrChange w:id="436" w:author="Donald Heyman" w:date="2021-05-26T09:21:00Z">
            <w:rPr/>
          </w:rPrChange>
        </w:rPr>
        <w:t>Uvp_s</w:t>
      </w:r>
      <w:proofErr w:type="spellEnd"/>
      <w:r w:rsidRPr="0084643B">
        <w:rPr>
          <w:lang w:val="en-US"/>
          <w:rPrChange w:id="437" w:author="Donald Heyman" w:date="2021-05-26T09:21:00Z">
            <w:rPr/>
          </w:rPrChange>
        </w:rPr>
        <w:t xml:space="preserve"> pull down </w:t>
      </w:r>
      <w:proofErr w:type="spellStart"/>
      <w:r w:rsidRPr="0084643B">
        <w:rPr>
          <w:lang w:val="en-US"/>
          <w:rPrChange w:id="438" w:author="Donald Heyman" w:date="2021-05-26T09:21:00Z">
            <w:rPr/>
          </w:rPrChange>
        </w:rPr>
        <w:t>voor</w:t>
      </w:r>
      <w:proofErr w:type="spellEnd"/>
      <w:r w:rsidRPr="0084643B">
        <w:rPr>
          <w:lang w:val="en-US"/>
          <w:rPrChange w:id="439" w:author="Donald Heyman" w:date="2021-05-26T09:21:00Z">
            <w:rPr/>
          </w:rPrChange>
        </w:rPr>
        <w:t xml:space="preserve">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440" w:name="_Toc72240375"/>
      <w:r>
        <w:t>PCB</w:t>
      </w:r>
      <w:bookmarkEnd w:id="440"/>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D60D6E-F9D3-4687-9D38-DF743C780B3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28AECE-F25D-4440-A608-2D4A53F91BB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1B064FB6" w:rsidR="00A24F85" w:rsidRDefault="00A24F85" w:rsidP="00A24F85">
      <w:pPr>
        <w:pStyle w:val="Caption"/>
      </w:pPr>
      <w:bookmarkStart w:id="441" w:name="_Toc72513551"/>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15</w:t>
      </w:r>
      <w:r w:rsidR="0084643B">
        <w:rPr>
          <w:noProof/>
        </w:rPr>
        <w:fldChar w:fldCharType="end"/>
      </w:r>
      <w:r w:rsidRPr="00591996">
        <w:t xml:space="preserve"> - eFuse PCB V0.1</w:t>
      </w:r>
      <w:r>
        <w:t xml:space="preserve"> 3D</w:t>
      </w:r>
      <w:bookmarkEnd w:id="441"/>
    </w:p>
    <w:p w14:paraId="1CFF42E1" w14:textId="39A2B3CB" w:rsidR="00A24F85" w:rsidRDefault="00A24F85" w:rsidP="000A7EFF">
      <w:pPr>
        <w:keepNext/>
      </w:pPr>
      <w:r w:rsidRPr="00A24F85">
        <w:rPr>
          <w:noProof/>
        </w:rPr>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4758E795" w:rsidR="00DF5050" w:rsidRDefault="000A7EFF" w:rsidP="000A7EFF">
      <w:pPr>
        <w:pStyle w:val="Caption"/>
      </w:pPr>
      <w:bookmarkStart w:id="442" w:name="_Toc72513552"/>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16</w:t>
      </w:r>
      <w:r w:rsidR="0084643B">
        <w:rPr>
          <w:noProof/>
        </w:rPr>
        <w:fldChar w:fldCharType="end"/>
      </w:r>
      <w:r>
        <w:t xml:space="preserve"> - eFuse PCB</w:t>
      </w:r>
      <w:r w:rsidR="00E67960">
        <w:t xml:space="preserve"> V0.1</w:t>
      </w:r>
      <w:bookmarkEnd w:id="442"/>
    </w:p>
    <w:p w14:paraId="3A3311A1" w14:textId="77777777" w:rsidR="00A24F85" w:rsidRDefault="00A24F85" w:rsidP="00DF5050"/>
    <w:p w14:paraId="31DCB191" w14:textId="688F7DE1" w:rsidR="00216F56" w:rsidRDefault="00216F56" w:rsidP="00216F56">
      <w:pPr>
        <w:pStyle w:val="Heading3"/>
      </w:pPr>
      <w:bookmarkStart w:id="443" w:name="_Toc72240376"/>
      <w:bookmarkStart w:id="444" w:name="_Hlk70959417"/>
      <w:r>
        <w:t>Tests</w:t>
      </w:r>
      <w:bookmarkEnd w:id="443"/>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6E7532CD" w:rsidR="00A24F85" w:rsidRPr="00A24F85" w:rsidRDefault="00A24F85" w:rsidP="005915B5">
      <w:pPr>
        <w:pStyle w:val="Caption"/>
      </w:pPr>
      <w:bookmarkStart w:id="445" w:name="_Toc72513553"/>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17</w:t>
      </w:r>
      <w:r w:rsidR="0084643B">
        <w:rPr>
          <w:noProof/>
        </w:rPr>
        <w:fldChar w:fldCharType="end"/>
      </w:r>
      <w:r>
        <w:t xml:space="preserve"> - Test o</w:t>
      </w:r>
      <w:r w:rsidRPr="0081433F">
        <w:t>pstelling bij Antwerp Space</w:t>
      </w:r>
      <w:bookmarkEnd w:id="445"/>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OSC: Keysight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66A89C0C" w:rsidR="00A24F85" w:rsidRPr="00A24F85" w:rsidRDefault="00A24F85" w:rsidP="005915B5">
      <w:pPr>
        <w:pStyle w:val="Caption"/>
      </w:pPr>
      <w:bookmarkStart w:id="446" w:name="_Toc72513554"/>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18</w:t>
      </w:r>
      <w:r w:rsidR="0084643B">
        <w:rPr>
          <w:noProof/>
        </w:rPr>
        <w:fldChar w:fldCharType="end"/>
      </w:r>
      <w:r w:rsidRPr="00FE4288">
        <w:t xml:space="preserve"> - Test opstelling</w:t>
      </w:r>
      <w:r>
        <w:t xml:space="preserve"> thuis</w:t>
      </w:r>
      <w:bookmarkEnd w:id="446"/>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447" w:name="_Toc72240377"/>
      <w:commentRangeStart w:id="448"/>
      <w:r>
        <w:t>Spanning</w:t>
      </w:r>
      <w:r w:rsidR="00216F56">
        <w:t xml:space="preserve"> punten</w:t>
      </w:r>
      <w:bookmarkEnd w:id="447"/>
      <w:commentRangeEnd w:id="448"/>
      <w:r w:rsidR="00CC216B">
        <w:rPr>
          <w:rStyle w:val="CommentReference"/>
        </w:rPr>
        <w:commentReference w:id="448"/>
      </w:r>
    </w:p>
    <w:tbl>
      <w:tblPr>
        <w:tblStyle w:val="TableGrid"/>
        <w:tblW w:w="0" w:type="auto"/>
        <w:tblLook w:val="04A0" w:firstRow="1" w:lastRow="0" w:firstColumn="1" w:lastColumn="0" w:noHBand="0" w:noVBand="1"/>
        <w:tblPrChange w:id="449" w:author="Donald Heyman" w:date="2021-05-26T12:37:00Z">
          <w:tblPr>
            <w:tblStyle w:val="TableGrid"/>
            <w:tblW w:w="0" w:type="auto"/>
            <w:tblLook w:val="04A0" w:firstRow="1" w:lastRow="0" w:firstColumn="1" w:lastColumn="0" w:noHBand="0" w:noVBand="1"/>
          </w:tblPr>
        </w:tblPrChange>
      </w:tblPr>
      <w:tblGrid>
        <w:gridCol w:w="2400"/>
        <w:gridCol w:w="1971"/>
        <w:gridCol w:w="2260"/>
        <w:gridCol w:w="2260"/>
        <w:tblGridChange w:id="450">
          <w:tblGrid>
            <w:gridCol w:w="3145"/>
            <w:gridCol w:w="2873"/>
            <w:gridCol w:w="2873"/>
            <w:gridCol w:w="2873"/>
          </w:tblGrid>
        </w:tblGridChange>
      </w:tblGrid>
      <w:tr w:rsidR="00CC216B" w14:paraId="2F5E7879" w14:textId="77777777" w:rsidTr="00CC216B">
        <w:tc>
          <w:tcPr>
            <w:tcW w:w="2400" w:type="dxa"/>
            <w:tcPrChange w:id="451" w:author="Donald Heyman" w:date="2021-05-26T12:37:00Z">
              <w:tcPr>
                <w:tcW w:w="3145" w:type="dxa"/>
              </w:tcPr>
            </w:tcPrChange>
          </w:tcPr>
          <w:p w14:paraId="2E412595" w14:textId="1C051E03" w:rsidR="00CC216B" w:rsidRDefault="00CC216B" w:rsidP="00216F56">
            <w:r>
              <w:t>Instelling</w:t>
            </w:r>
          </w:p>
        </w:tc>
        <w:tc>
          <w:tcPr>
            <w:tcW w:w="1971" w:type="dxa"/>
            <w:tcPrChange w:id="452" w:author="Donald Heyman" w:date="2021-05-26T12:37:00Z">
              <w:tcPr>
                <w:tcW w:w="2873" w:type="dxa"/>
              </w:tcPr>
            </w:tcPrChange>
          </w:tcPr>
          <w:p w14:paraId="5A32CA4F" w14:textId="5161FEBF" w:rsidR="00CC216B" w:rsidRPr="00CC216B" w:rsidRDefault="00CC216B" w:rsidP="00216F56">
            <w:pPr>
              <w:rPr>
                <w:lang w:val="en-US"/>
                <w:rPrChange w:id="453" w:author="Donald Heyman" w:date="2021-05-26T12:37:00Z">
                  <w:rPr>
                    <w:lang w:val="aa-ET"/>
                  </w:rPr>
                </w:rPrChange>
              </w:rPr>
            </w:pPr>
            <w:ins w:id="454" w:author="Donald Heyman" w:date="2021-05-26T12:37:00Z">
              <w:r>
                <w:rPr>
                  <w:lang w:val="en-US"/>
                </w:rPr>
                <w:t xml:space="preserve">Test </w:t>
              </w:r>
              <w:proofErr w:type="spellStart"/>
              <w:r>
                <w:rPr>
                  <w:lang w:val="en-US"/>
                </w:rPr>
                <w:t>Limiet</w:t>
              </w:r>
              <w:proofErr w:type="spellEnd"/>
              <w:r>
                <w:rPr>
                  <w:lang w:val="en-US"/>
                </w:rPr>
                <w:t xml:space="preserve"> </w:t>
              </w:r>
            </w:ins>
          </w:p>
        </w:tc>
        <w:tc>
          <w:tcPr>
            <w:tcW w:w="2260" w:type="dxa"/>
            <w:tcPrChange w:id="455" w:author="Donald Heyman" w:date="2021-05-26T12:37:00Z">
              <w:tcPr>
                <w:tcW w:w="2873" w:type="dxa"/>
              </w:tcPr>
            </w:tcPrChange>
          </w:tcPr>
          <w:p w14:paraId="75FBF2BF" w14:textId="7FAED195" w:rsidR="00CC216B" w:rsidRPr="00CC216B" w:rsidRDefault="00CC216B" w:rsidP="00216F56">
            <w:pPr>
              <w:rPr>
                <w:lang w:val="en-US"/>
                <w:rPrChange w:id="456" w:author="Donald Heyman" w:date="2021-05-26T12:37:00Z">
                  <w:rPr>
                    <w:lang w:val="aa-ET"/>
                  </w:rPr>
                </w:rPrChange>
              </w:rPr>
            </w:pPr>
            <w:r w:rsidRPr="00E6420F">
              <w:rPr>
                <w:lang w:val="aa-ET"/>
              </w:rPr>
              <w:t xml:space="preserve">Overvolt protection </w:t>
            </w:r>
            <w:proofErr w:type="spellStart"/>
            <w:ins w:id="457" w:author="Donald Heyman" w:date="2021-05-26T12:37:00Z">
              <w:r>
                <w:rPr>
                  <w:lang w:val="en-US"/>
                </w:rPr>
                <w:t>gemeten</w:t>
              </w:r>
            </w:ins>
            <w:proofErr w:type="spellEnd"/>
          </w:p>
        </w:tc>
        <w:tc>
          <w:tcPr>
            <w:tcW w:w="2260" w:type="dxa"/>
            <w:tcPrChange w:id="458" w:author="Donald Heyman" w:date="2021-05-26T12:37:00Z">
              <w:tcPr>
                <w:tcW w:w="2873" w:type="dxa"/>
              </w:tcPr>
            </w:tcPrChange>
          </w:tcPr>
          <w:p w14:paraId="144B7F47" w14:textId="676E4FD8" w:rsidR="00CC216B" w:rsidRPr="00E6420F" w:rsidRDefault="00CC216B" w:rsidP="00216F56">
            <w:pPr>
              <w:rPr>
                <w:lang w:val="aa-ET"/>
              </w:rPr>
            </w:pPr>
            <w:r w:rsidRPr="00E6420F">
              <w:rPr>
                <w:lang w:val="aa-ET"/>
              </w:rPr>
              <w:t>Undervolt protection</w:t>
            </w:r>
          </w:p>
        </w:tc>
      </w:tr>
      <w:tr w:rsidR="00CC216B" w14:paraId="1D3338CF" w14:textId="77777777" w:rsidTr="00CC216B">
        <w:tc>
          <w:tcPr>
            <w:tcW w:w="2400" w:type="dxa"/>
            <w:tcPrChange w:id="459" w:author="Donald Heyman" w:date="2021-05-26T12:37:00Z">
              <w:tcPr>
                <w:tcW w:w="3145" w:type="dxa"/>
              </w:tcPr>
            </w:tcPrChange>
          </w:tcPr>
          <w:p w14:paraId="28A23A68" w14:textId="3261B3D4" w:rsidR="00CC216B" w:rsidRDefault="00CC216B" w:rsidP="00216F56">
            <w:r>
              <w:t>LCL-Klasse</w:t>
            </w:r>
          </w:p>
        </w:tc>
        <w:tc>
          <w:tcPr>
            <w:tcW w:w="1971" w:type="dxa"/>
            <w:tcPrChange w:id="460" w:author="Donald Heyman" w:date="2021-05-26T12:37:00Z">
              <w:tcPr>
                <w:tcW w:w="2873" w:type="dxa"/>
              </w:tcPr>
            </w:tcPrChange>
          </w:tcPr>
          <w:p w14:paraId="18612D04" w14:textId="77777777" w:rsidR="00CC216B" w:rsidRDefault="00CC216B" w:rsidP="00216F56">
            <w:pPr>
              <w:rPr>
                <w:ins w:id="461" w:author="Donald Heyman" w:date="2021-05-26T12:38:00Z"/>
              </w:rPr>
            </w:pPr>
            <w:ins w:id="462" w:author="Donald Heyman" w:date="2021-05-26T12:37:00Z">
              <w:r w:rsidRPr="00CC216B">
                <w:rPr>
                  <w:highlight w:val="yellow"/>
                  <w:rPrChange w:id="463" w:author="Donald Heyman" w:date="2021-05-26T12:38:00Z">
                    <w:rPr/>
                  </w:rPrChange>
                </w:rPr>
                <w:t xml:space="preserve">38 VDC </w:t>
              </w:r>
              <w:r w:rsidRPr="00CC216B">
                <w:rPr>
                  <w:rFonts w:cs="Calibri"/>
                  <w:highlight w:val="yellow"/>
                  <w:rPrChange w:id="464" w:author="Donald Heyman" w:date="2021-05-26T12:38:00Z">
                    <w:rPr>
                      <w:rFonts w:cs="Calibri"/>
                    </w:rPr>
                  </w:rPrChange>
                </w:rPr>
                <w:t>±</w:t>
              </w:r>
              <w:r w:rsidRPr="00CC216B">
                <w:rPr>
                  <w:highlight w:val="yellow"/>
                  <w:rPrChange w:id="465" w:author="Donald Heyman" w:date="2021-05-26T12:38:00Z">
                    <w:rPr/>
                  </w:rPrChange>
                </w:rPr>
                <w:t xml:space="preserve"> 2 %</w:t>
              </w:r>
            </w:ins>
            <w:ins w:id="466" w:author="Donald Heyman" w:date="2021-05-26T12:38:00Z">
              <w:r>
                <w:t xml:space="preserve"> OVP</w:t>
              </w:r>
            </w:ins>
          </w:p>
          <w:p w14:paraId="24A944E4" w14:textId="21F072F9" w:rsidR="00CC216B" w:rsidRDefault="00CC216B" w:rsidP="00216F56">
            <w:ins w:id="467" w:author="Donald Heyman" w:date="2021-05-26T12:38:00Z">
              <w:r>
                <w:t xml:space="preserve">22 VDC </w:t>
              </w:r>
              <w:r w:rsidRPr="002E5AE6">
                <w:rPr>
                  <w:rFonts w:cs="Calibri"/>
                  <w:highlight w:val="yellow"/>
                </w:rPr>
                <w:t>±</w:t>
              </w:r>
              <w:r>
                <w:rPr>
                  <w:highlight w:val="yellow"/>
                </w:rPr>
                <w:t xml:space="preserve"> 5</w:t>
              </w:r>
              <w:r w:rsidRPr="002E5AE6">
                <w:rPr>
                  <w:highlight w:val="yellow"/>
                </w:rPr>
                <w:t xml:space="preserve"> %</w:t>
              </w:r>
              <w:r>
                <w:t xml:space="preserve"> U</w:t>
              </w:r>
              <w:r>
                <w:t>VP</w:t>
              </w:r>
            </w:ins>
          </w:p>
        </w:tc>
        <w:tc>
          <w:tcPr>
            <w:tcW w:w="2260" w:type="dxa"/>
            <w:tcPrChange w:id="468" w:author="Donald Heyman" w:date="2021-05-26T12:37:00Z">
              <w:tcPr>
                <w:tcW w:w="2873" w:type="dxa"/>
              </w:tcPr>
            </w:tcPrChange>
          </w:tcPr>
          <w:p w14:paraId="556644EB" w14:textId="69881562" w:rsidR="00CC216B" w:rsidRDefault="00CC216B" w:rsidP="00216F56">
            <w:r>
              <w:t>37.78V</w:t>
            </w:r>
          </w:p>
        </w:tc>
        <w:tc>
          <w:tcPr>
            <w:tcW w:w="2260" w:type="dxa"/>
            <w:tcPrChange w:id="469" w:author="Donald Heyman" w:date="2021-05-26T12:37:00Z">
              <w:tcPr>
                <w:tcW w:w="2873" w:type="dxa"/>
              </w:tcPr>
            </w:tcPrChange>
          </w:tcPr>
          <w:p w14:paraId="72A774A8" w14:textId="5D032D85" w:rsidR="00CC216B" w:rsidRDefault="00CC216B" w:rsidP="00216F56">
            <w:r>
              <w:t>20.43V</w:t>
            </w:r>
          </w:p>
        </w:tc>
      </w:tr>
      <w:tr w:rsidR="00CC216B" w14:paraId="1614A8A3" w14:textId="77777777" w:rsidTr="00CC216B">
        <w:tc>
          <w:tcPr>
            <w:tcW w:w="2400" w:type="dxa"/>
            <w:tcPrChange w:id="470" w:author="Donald Heyman" w:date="2021-05-26T12:37:00Z">
              <w:tcPr>
                <w:tcW w:w="3145" w:type="dxa"/>
              </w:tcPr>
            </w:tcPrChange>
          </w:tcPr>
          <w:p w14:paraId="6925518E" w14:textId="6308A2A1" w:rsidR="00CC216B" w:rsidRDefault="00CC216B" w:rsidP="00216F56">
            <w:r>
              <w:t>12V</w:t>
            </w:r>
          </w:p>
        </w:tc>
        <w:tc>
          <w:tcPr>
            <w:tcW w:w="1971" w:type="dxa"/>
            <w:tcPrChange w:id="471" w:author="Donald Heyman" w:date="2021-05-26T12:37:00Z">
              <w:tcPr>
                <w:tcW w:w="2873" w:type="dxa"/>
              </w:tcPr>
            </w:tcPrChange>
          </w:tcPr>
          <w:p w14:paraId="71634FFF" w14:textId="77777777" w:rsidR="00CC216B" w:rsidRDefault="00CC216B" w:rsidP="00216F56"/>
        </w:tc>
        <w:tc>
          <w:tcPr>
            <w:tcW w:w="2260" w:type="dxa"/>
            <w:tcPrChange w:id="472" w:author="Donald Heyman" w:date="2021-05-26T12:37:00Z">
              <w:tcPr>
                <w:tcW w:w="2873" w:type="dxa"/>
              </w:tcPr>
            </w:tcPrChange>
          </w:tcPr>
          <w:p w14:paraId="663EF7C8" w14:textId="0CC4B513" w:rsidR="00CC216B" w:rsidRDefault="00CC216B" w:rsidP="00216F56">
            <w:r>
              <w:t>14.46V</w:t>
            </w:r>
          </w:p>
        </w:tc>
        <w:tc>
          <w:tcPr>
            <w:tcW w:w="2260" w:type="dxa"/>
            <w:tcPrChange w:id="473" w:author="Donald Heyman" w:date="2021-05-26T12:37:00Z">
              <w:tcPr>
                <w:tcW w:w="2873" w:type="dxa"/>
              </w:tcPr>
            </w:tcPrChange>
          </w:tcPr>
          <w:p w14:paraId="57B6ACEB" w14:textId="26FC01E2" w:rsidR="00CC216B" w:rsidRDefault="00CC216B" w:rsidP="00216F56">
            <w:r>
              <w:t>10.71V</w:t>
            </w:r>
          </w:p>
        </w:tc>
      </w:tr>
      <w:tr w:rsidR="00CC216B" w14:paraId="7582D7DD" w14:textId="77777777" w:rsidTr="00CC216B">
        <w:tc>
          <w:tcPr>
            <w:tcW w:w="2400" w:type="dxa"/>
            <w:tcPrChange w:id="474" w:author="Donald Heyman" w:date="2021-05-26T12:37:00Z">
              <w:tcPr>
                <w:tcW w:w="3145" w:type="dxa"/>
              </w:tcPr>
            </w:tcPrChange>
          </w:tcPr>
          <w:p w14:paraId="319632F5" w14:textId="31D5CCB5" w:rsidR="00CC216B" w:rsidRDefault="00CC216B" w:rsidP="00216F56">
            <w:r>
              <w:t>5V</w:t>
            </w:r>
          </w:p>
        </w:tc>
        <w:tc>
          <w:tcPr>
            <w:tcW w:w="1971" w:type="dxa"/>
            <w:tcPrChange w:id="475" w:author="Donald Heyman" w:date="2021-05-26T12:37:00Z">
              <w:tcPr>
                <w:tcW w:w="2873" w:type="dxa"/>
              </w:tcPr>
            </w:tcPrChange>
          </w:tcPr>
          <w:p w14:paraId="60EC6548" w14:textId="77777777" w:rsidR="00CC216B" w:rsidRDefault="00CC216B" w:rsidP="00216F56"/>
        </w:tc>
        <w:tc>
          <w:tcPr>
            <w:tcW w:w="2260" w:type="dxa"/>
            <w:tcPrChange w:id="476" w:author="Donald Heyman" w:date="2021-05-26T12:37:00Z">
              <w:tcPr>
                <w:tcW w:w="2873" w:type="dxa"/>
              </w:tcPr>
            </w:tcPrChange>
          </w:tcPr>
          <w:p w14:paraId="649ED089" w14:textId="0A00EF63" w:rsidR="00CC216B" w:rsidRDefault="00CC216B" w:rsidP="00216F56">
            <w:r>
              <w:t>5.45V</w:t>
            </w:r>
          </w:p>
        </w:tc>
        <w:tc>
          <w:tcPr>
            <w:tcW w:w="2260" w:type="dxa"/>
            <w:tcPrChange w:id="477" w:author="Donald Heyman" w:date="2021-05-26T12:37:00Z">
              <w:tcPr>
                <w:tcW w:w="2873" w:type="dxa"/>
              </w:tcPr>
            </w:tcPrChange>
          </w:tcPr>
          <w:p w14:paraId="6A2DAE41" w14:textId="4CE344C5" w:rsidR="00CC216B" w:rsidRDefault="00CC216B" w:rsidP="00216F56">
            <w:r>
              <w:t>4.2V (geen fout wordt gegeven maar de eFuse schakelt uit)</w:t>
            </w:r>
          </w:p>
        </w:tc>
      </w:tr>
    </w:tbl>
    <w:p w14:paraId="1B1717CA" w14:textId="16181F71" w:rsidR="00216F56" w:rsidRDefault="00C44952" w:rsidP="00C44952">
      <w:pPr>
        <w:pStyle w:val="Caption"/>
      </w:pPr>
      <w:bookmarkStart w:id="478" w:name="_Toc72513533"/>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8</w:t>
      </w:r>
      <w:r w:rsidR="0084643B">
        <w:rPr>
          <w:noProof/>
        </w:rPr>
        <w:fldChar w:fldCharType="end"/>
      </w:r>
      <w:r>
        <w:t xml:space="preserve"> - gemeten </w:t>
      </w:r>
      <w:proofErr w:type="spellStart"/>
      <w:r>
        <w:t>undervolt</w:t>
      </w:r>
      <w:proofErr w:type="spellEnd"/>
      <w:r>
        <w:t xml:space="preserve"> en </w:t>
      </w:r>
      <w:proofErr w:type="spellStart"/>
      <w:r>
        <w:t>overvolt</w:t>
      </w:r>
      <w:proofErr w:type="spellEnd"/>
      <w:r>
        <w:t xml:space="preserve"> punten</w:t>
      </w:r>
      <w:bookmarkEnd w:id="478"/>
    </w:p>
    <w:p w14:paraId="149444CD" w14:textId="5A7E75AE" w:rsidR="00E97A0F" w:rsidRDefault="00E97A0F" w:rsidP="00E97A0F">
      <w:pPr>
        <w:pStyle w:val="Heading4"/>
      </w:pPr>
      <w:bookmarkStart w:id="479" w:name="_Toc72240378"/>
      <w:r>
        <w:t>Stroom limiet</w:t>
      </w:r>
      <w:bookmarkEnd w:id="479"/>
    </w:p>
    <w:tbl>
      <w:tblPr>
        <w:tblStyle w:val="TableGrid"/>
        <w:tblW w:w="0" w:type="auto"/>
        <w:tblLook w:val="04A0" w:firstRow="1" w:lastRow="0" w:firstColumn="1" w:lastColumn="0" w:noHBand="0" w:noVBand="1"/>
      </w:tblPr>
      <w:tblGrid>
        <w:gridCol w:w="4445"/>
        <w:gridCol w:w="4446"/>
      </w:tblGrid>
      <w:tr w:rsidR="00E97A0F" w14:paraId="11B053C0" w14:textId="77777777" w:rsidTr="00E97A0F">
        <w:tc>
          <w:tcPr>
            <w:tcW w:w="4445" w:type="dxa"/>
          </w:tcPr>
          <w:p w14:paraId="443EF3C3" w14:textId="736C6969" w:rsidR="00E97A0F" w:rsidRDefault="00E97A0F" w:rsidP="00E97A0F">
            <w:r>
              <w:t xml:space="preserve">Instelling </w:t>
            </w:r>
          </w:p>
        </w:tc>
        <w:tc>
          <w:tcPr>
            <w:tcW w:w="4446" w:type="dxa"/>
          </w:tcPr>
          <w:p w14:paraId="3E1A4AB2" w14:textId="203FEF4D" w:rsidR="00E97A0F" w:rsidRDefault="00E6420F" w:rsidP="00E97A0F">
            <w:r>
              <w:t>Stroom</w:t>
            </w:r>
            <w:r w:rsidR="00E97A0F">
              <w:t xml:space="preserve"> limiet</w:t>
            </w:r>
          </w:p>
        </w:tc>
      </w:tr>
      <w:tr w:rsidR="00E97A0F" w14:paraId="168308ED" w14:textId="77777777" w:rsidTr="00E97A0F">
        <w:tc>
          <w:tcPr>
            <w:tcW w:w="4445" w:type="dxa"/>
          </w:tcPr>
          <w:p w14:paraId="68D1D63C" w14:textId="3D430759" w:rsidR="00E97A0F" w:rsidRDefault="00E97A0F" w:rsidP="00E97A0F">
            <w:r>
              <w:t>LCL-Klasse 1</w:t>
            </w:r>
          </w:p>
        </w:tc>
        <w:tc>
          <w:tcPr>
            <w:tcW w:w="4446" w:type="dxa"/>
          </w:tcPr>
          <w:p w14:paraId="5514B57B" w14:textId="11CCCA8E" w:rsidR="00E97A0F" w:rsidRDefault="00764F4C" w:rsidP="00E97A0F">
            <w:r>
              <w:rPr>
                <w:rFonts w:cs="Calibri"/>
                <w:lang w:val="aa-ET"/>
              </w:rPr>
              <w:t>±</w:t>
            </w:r>
            <w:r>
              <w:t>1.</w:t>
            </w:r>
            <w:r>
              <w:rPr>
                <w:lang w:val="aa-ET"/>
              </w:rPr>
              <w:t>35</w:t>
            </w:r>
            <w:r>
              <w:t>A</w:t>
            </w:r>
          </w:p>
        </w:tc>
      </w:tr>
      <w:tr w:rsidR="00E97A0F" w14:paraId="2D3C9999" w14:textId="77777777" w:rsidTr="00E97A0F">
        <w:tc>
          <w:tcPr>
            <w:tcW w:w="4445" w:type="dxa"/>
          </w:tcPr>
          <w:p w14:paraId="3BFA2C63" w14:textId="2742C47C" w:rsidR="00E97A0F" w:rsidRDefault="00E97A0F" w:rsidP="00E97A0F">
            <w:r>
              <w:t>LCL-Klasse 2</w:t>
            </w:r>
          </w:p>
        </w:tc>
        <w:tc>
          <w:tcPr>
            <w:tcW w:w="4446" w:type="dxa"/>
          </w:tcPr>
          <w:p w14:paraId="0785A5F7" w14:textId="68D35337" w:rsidR="00E97A0F" w:rsidRPr="006101D8" w:rsidRDefault="00764F4C" w:rsidP="00E97A0F">
            <w:pPr>
              <w:rPr>
                <w:lang w:val="aa-ET"/>
              </w:rPr>
            </w:pPr>
            <w:r>
              <w:rPr>
                <w:rFonts w:cs="Calibri"/>
                <w:lang w:val="aa-ET"/>
              </w:rPr>
              <w:t>±</w:t>
            </w:r>
            <w:r w:rsidR="006101D8">
              <w:rPr>
                <w:lang w:val="aa-ET"/>
              </w:rPr>
              <w:t>2.</w:t>
            </w:r>
            <w:r w:rsidR="003F38BF">
              <w:rPr>
                <w:lang w:val="aa-ET"/>
              </w:rPr>
              <w:t>5</w:t>
            </w:r>
            <w:r w:rsidR="006101D8">
              <w:rPr>
                <w:lang w:val="aa-ET"/>
              </w:rPr>
              <w:t>A</w:t>
            </w:r>
          </w:p>
        </w:tc>
      </w:tr>
      <w:tr w:rsidR="00E97A0F" w14:paraId="3853D519" w14:textId="77777777" w:rsidTr="00E97A0F">
        <w:tc>
          <w:tcPr>
            <w:tcW w:w="4445" w:type="dxa"/>
          </w:tcPr>
          <w:p w14:paraId="08DD4426" w14:textId="4C6F5238" w:rsidR="00E97A0F" w:rsidRDefault="00E97A0F" w:rsidP="00E97A0F">
            <w:r>
              <w:t>LCL-Klasse 3</w:t>
            </w:r>
          </w:p>
        </w:tc>
        <w:tc>
          <w:tcPr>
            <w:tcW w:w="4446" w:type="dxa"/>
          </w:tcPr>
          <w:p w14:paraId="2B8C16CF" w14:textId="077C7184" w:rsidR="00E97A0F" w:rsidRPr="006101D8" w:rsidRDefault="00764F4C" w:rsidP="00E97A0F">
            <w:pPr>
              <w:rPr>
                <w:lang w:val="aa-ET"/>
              </w:rPr>
            </w:pPr>
            <w:r>
              <w:rPr>
                <w:rFonts w:cs="Calibri"/>
                <w:lang w:val="aa-ET"/>
              </w:rPr>
              <w:t>±</w:t>
            </w:r>
            <w:r w:rsidR="00FF5CBA">
              <w:rPr>
                <w:lang w:val="en-US"/>
              </w:rPr>
              <w:t>3.9</w:t>
            </w:r>
            <w:r w:rsidR="006101D8">
              <w:rPr>
                <w:lang w:val="aa-ET"/>
              </w:rPr>
              <w:t>A</w:t>
            </w:r>
          </w:p>
        </w:tc>
      </w:tr>
    </w:tbl>
    <w:p w14:paraId="6B3D93A8" w14:textId="606496E7" w:rsidR="00764F4C" w:rsidRDefault="00C44952" w:rsidP="00C44952">
      <w:pPr>
        <w:pStyle w:val="Caption"/>
      </w:pPr>
      <w:bookmarkStart w:id="480" w:name="_Toc72513534"/>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9</w:t>
      </w:r>
      <w:r w:rsidR="0084643B">
        <w:rPr>
          <w:noProof/>
        </w:rPr>
        <w:fldChar w:fldCharType="end"/>
      </w:r>
      <w:r>
        <w:t xml:space="preserve"> - gemeten stroom limieten</w:t>
      </w:r>
      <w:bookmarkEnd w:id="480"/>
    </w:p>
    <w:p w14:paraId="089FFAD2" w14:textId="77777777" w:rsidR="00A24F85" w:rsidRDefault="00A24F85" w:rsidP="00E97A0F"/>
    <w:p w14:paraId="6D354DA6" w14:textId="6CC12042" w:rsidR="00AD6D25" w:rsidRDefault="00AD6D25" w:rsidP="00AD6D25">
      <w:pPr>
        <w:pStyle w:val="Heading4"/>
      </w:pPr>
      <w:bookmarkStart w:id="481" w:name="_Toc72240379"/>
      <w:r>
        <w:t>Afschakel snelheid</w:t>
      </w:r>
      <w:bookmarkEnd w:id="481"/>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43B11C50" w:rsidR="000B56EC" w:rsidRDefault="000A7EFF" w:rsidP="000A7EFF">
            <w:pPr>
              <w:pStyle w:val="Caption"/>
            </w:pPr>
            <w:bookmarkStart w:id="482" w:name="_Toc72513555"/>
            <w:r>
              <w:t xml:space="preserve">Figuur </w:t>
            </w:r>
            <w:r w:rsidR="0084643B">
              <w:rPr>
                <w:noProof/>
              </w:rPr>
              <w:fldChar w:fldCharType="begin"/>
            </w:r>
            <w:r w:rsidR="0084643B">
              <w:rPr>
                <w:rFonts w:ascii="Verdana" w:hAnsi="Verdana" w:cs="Calibri"/>
                <w:bCs/>
                <w:noProof/>
              </w:rPr>
              <w:instrText xml:space="preserve"> SEQ Figuur \* ARABIC </w:instrText>
            </w:r>
            <w:r w:rsidR="0084643B">
              <w:rPr>
                <w:rFonts w:ascii="Verdana" w:hAnsi="Verdana" w:cs="Calibri"/>
                <w:bCs/>
                <w:noProof/>
              </w:rPr>
              <w:fldChar w:fldCharType="separate"/>
            </w:r>
            <w:r w:rsidR="00426DAC">
              <w:rPr>
                <w:noProof/>
              </w:rPr>
              <w:t>19</w:t>
            </w:r>
            <w:r w:rsidR="0084643B">
              <w:rPr>
                <w:noProof/>
              </w:rPr>
              <w:fldChar w:fldCharType="end"/>
            </w:r>
            <w:r>
              <w:t xml:space="preserve"> – afschakelsnelheid no load </w:t>
            </w:r>
            <w:r w:rsidR="002E0CD6">
              <w:t>relais</w:t>
            </w:r>
            <w:bookmarkEnd w:id="482"/>
          </w:p>
          <w:p w14:paraId="2ED32216" w14:textId="77777777" w:rsidR="000A7EFF" w:rsidRPr="000A7EFF" w:rsidRDefault="000A7EFF" w:rsidP="000A7EFF"/>
          <w:p w14:paraId="416C9A17" w14:textId="534EAC7C" w:rsidR="000B56EC" w:rsidRDefault="000B56EC" w:rsidP="00AD6D25">
            <w:r>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21AAF11F" w:rsidR="00E6420F" w:rsidRDefault="000A7EFF" w:rsidP="000A7EFF">
            <w:pPr>
              <w:pStyle w:val="Caption"/>
            </w:pPr>
            <w:bookmarkStart w:id="483" w:name="_Toc72513556"/>
            <w:r>
              <w:t xml:space="preserve">Figuur </w:t>
            </w:r>
            <w:r w:rsidR="0084643B">
              <w:rPr>
                <w:noProof/>
              </w:rPr>
              <w:fldChar w:fldCharType="begin"/>
            </w:r>
            <w:r w:rsidR="0084643B">
              <w:rPr>
                <w:rFonts w:ascii="Verdana" w:hAnsi="Verdana" w:cs="Calibri"/>
                <w:bCs/>
                <w:noProof/>
              </w:rPr>
              <w:instrText xml:space="preserve"> SEQ Figuur \* ARABIC </w:instrText>
            </w:r>
            <w:r w:rsidR="0084643B">
              <w:rPr>
                <w:rFonts w:ascii="Verdana" w:hAnsi="Verdana" w:cs="Calibri"/>
                <w:bCs/>
                <w:noProof/>
              </w:rPr>
              <w:fldChar w:fldCharType="separate"/>
            </w:r>
            <w:r w:rsidR="00426DAC">
              <w:rPr>
                <w:noProof/>
              </w:rPr>
              <w:t>20</w:t>
            </w:r>
            <w:r w:rsidR="0084643B">
              <w:rPr>
                <w:noProof/>
              </w:rPr>
              <w:fldChar w:fldCharType="end"/>
            </w:r>
            <w:r>
              <w:t xml:space="preserve"> - afschakelsnelheid met load geen </w:t>
            </w:r>
            <w:r w:rsidR="002E0CD6">
              <w:t>relais</w:t>
            </w:r>
            <w:bookmarkEnd w:id="483"/>
          </w:p>
          <w:p w14:paraId="24582D6E" w14:textId="2EC26729" w:rsidR="00026D9E" w:rsidRDefault="00026D9E" w:rsidP="00AD6D25">
            <w:r>
              <w:t>4</w:t>
            </w:r>
            <w:r w:rsidR="00BF7E66">
              <w:rPr>
                <w:lang w:val="aa-ET"/>
              </w:rPr>
              <w:t>m</w:t>
            </w:r>
            <w:r>
              <w:t xml:space="preserve">s Met </w:t>
            </w:r>
            <w:r w:rsidR="0012550F">
              <w:t>het relais</w:t>
            </w:r>
            <w:r>
              <w:t xml:space="preserve"> uitschakelen 26Ohm</w:t>
            </w:r>
          </w:p>
          <w:p w14:paraId="532869BB" w14:textId="77777777" w:rsidR="000A7EFF" w:rsidRDefault="00BF7E66" w:rsidP="000A7EFF">
            <w:pPr>
              <w:keepNext/>
            </w:pPr>
            <w:r>
              <w:rPr>
                <w:noProof/>
              </w:rPr>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7F9D1354" w:rsidR="00E6420F" w:rsidRPr="00E6420F" w:rsidRDefault="000A7EFF" w:rsidP="000C330F">
            <w:pPr>
              <w:pStyle w:val="Caption"/>
            </w:pPr>
            <w:bookmarkStart w:id="484" w:name="_Toc72513557"/>
            <w:r>
              <w:t xml:space="preserve">Figuur </w:t>
            </w:r>
            <w:r w:rsidR="0084643B">
              <w:rPr>
                <w:noProof/>
              </w:rPr>
              <w:fldChar w:fldCharType="begin"/>
            </w:r>
            <w:r w:rsidR="0084643B">
              <w:rPr>
                <w:rFonts w:ascii="Verdana" w:hAnsi="Verdana" w:cs="Calibri"/>
                <w:bCs/>
                <w:noProof/>
              </w:rPr>
              <w:instrText xml:space="preserve"> SEQ Figuur \* ARABIC </w:instrText>
            </w:r>
            <w:r w:rsidR="0084643B">
              <w:rPr>
                <w:rFonts w:ascii="Verdana" w:hAnsi="Verdana" w:cs="Calibri"/>
                <w:bCs/>
                <w:noProof/>
              </w:rPr>
              <w:fldChar w:fldCharType="separate"/>
            </w:r>
            <w:r w:rsidR="00426DAC">
              <w:rPr>
                <w:noProof/>
              </w:rPr>
              <w:t>21</w:t>
            </w:r>
            <w:r w:rsidR="0084643B">
              <w:rPr>
                <w:noProof/>
              </w:rPr>
              <w:fldChar w:fldCharType="end"/>
            </w:r>
            <w:r>
              <w:t xml:space="preserve"> - </w:t>
            </w:r>
            <w:r w:rsidRPr="007A441F">
              <w:t xml:space="preserve">afschakelsnelheid met load </w:t>
            </w:r>
            <w:r>
              <w:t>en</w:t>
            </w:r>
            <w:r w:rsidRPr="007A441F">
              <w:t xml:space="preserve"> </w:t>
            </w:r>
            <w:r w:rsidR="002E0CD6" w:rsidRPr="007A441F">
              <w:t>relais</w:t>
            </w:r>
            <w:bookmarkEnd w:id="484"/>
            <w:r w:rsidR="000C330F">
              <w:br/>
            </w:r>
          </w:p>
        </w:tc>
      </w:tr>
      <w:tr w:rsidR="00AD6D25" w14:paraId="774C7256" w14:textId="77777777" w:rsidTr="00E6420F">
        <w:tc>
          <w:tcPr>
            <w:tcW w:w="1099" w:type="dxa"/>
          </w:tcPr>
          <w:p w14:paraId="23672773" w14:textId="35217042" w:rsidR="00AD6D25" w:rsidRDefault="00AD6D25" w:rsidP="00AD6D25">
            <w:r>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03904E8B" w:rsidR="00AD6D25" w:rsidRDefault="000A7EFF" w:rsidP="000A7EFF">
            <w:pPr>
              <w:pStyle w:val="Caption"/>
            </w:pPr>
            <w:bookmarkStart w:id="485" w:name="_Toc72513558"/>
            <w:r>
              <w:t xml:space="preserve">Figuur </w:t>
            </w:r>
            <w:r w:rsidR="0084643B">
              <w:rPr>
                <w:noProof/>
              </w:rPr>
              <w:fldChar w:fldCharType="begin"/>
            </w:r>
            <w:r w:rsidR="0084643B">
              <w:rPr>
                <w:rFonts w:ascii="Verdana" w:hAnsi="Verdana" w:cs="Calibri"/>
                <w:bCs/>
                <w:noProof/>
              </w:rPr>
              <w:instrText xml:space="preserve"> SEQ Figuur \* ARABIC </w:instrText>
            </w:r>
            <w:r w:rsidR="0084643B">
              <w:rPr>
                <w:rFonts w:ascii="Verdana" w:hAnsi="Verdana" w:cs="Calibri"/>
                <w:bCs/>
                <w:noProof/>
              </w:rPr>
              <w:fldChar w:fldCharType="separate"/>
            </w:r>
            <w:r w:rsidR="00426DAC">
              <w:rPr>
                <w:noProof/>
              </w:rPr>
              <w:t>22</w:t>
            </w:r>
            <w:r w:rsidR="0084643B">
              <w:rPr>
                <w:noProof/>
              </w:rPr>
              <w:fldChar w:fldCharType="end"/>
            </w:r>
            <w:r>
              <w:t xml:space="preserve"> - </w:t>
            </w:r>
            <w:r w:rsidRPr="0039151E">
              <w:t xml:space="preserve">afschakelsnelheid met load </w:t>
            </w:r>
            <w:r>
              <w:t xml:space="preserve">en </w:t>
            </w:r>
            <w:r w:rsidR="002E0CD6" w:rsidRPr="0039151E">
              <w:t>relais</w:t>
            </w:r>
            <w:r>
              <w:rPr>
                <w:noProof/>
              </w:rPr>
              <w:t xml:space="preserve"> 5V</w:t>
            </w:r>
            <w:bookmarkEnd w:id="485"/>
          </w:p>
        </w:tc>
      </w:tr>
    </w:tbl>
    <w:p w14:paraId="6CAB0CBE" w14:textId="037ED991" w:rsidR="00E6420F" w:rsidRDefault="00E6420F" w:rsidP="00AD6D25"/>
    <w:p w14:paraId="346D422E" w14:textId="08F41913" w:rsidR="00B22FA8" w:rsidRDefault="00B22FA8" w:rsidP="00B22FA8">
      <w:pPr>
        <w:pStyle w:val="Heading4"/>
      </w:pPr>
      <w:bookmarkStart w:id="486" w:name="_Toc72240380"/>
      <w:r>
        <w:t>Temperatuur</w:t>
      </w:r>
      <w:bookmarkEnd w:id="486"/>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aa-ET"/>
        </w:rPr>
      </w:pPr>
      <w:bookmarkStart w:id="487" w:name="_Toc72240381"/>
      <w:r>
        <w:rPr>
          <w:lang w:val="aa-ET"/>
        </w:rPr>
        <w:t>Evaluative</w:t>
      </w:r>
      <w:bookmarkEnd w:id="487"/>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488" w:name="_Toc72513535"/>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10</w:t>
      </w:r>
      <w:r w:rsidR="0084643B">
        <w:rPr>
          <w:noProof/>
        </w:rPr>
        <w:fldChar w:fldCharType="end"/>
      </w:r>
      <w:r w:rsidRPr="00572A35">
        <w:t xml:space="preserve"> - LCL-klassen</w:t>
      </w:r>
      <w:bookmarkEnd w:id="488"/>
    </w:p>
    <w:p w14:paraId="6BB19A4F" w14:textId="155D48DC" w:rsidR="00D71CB1" w:rsidRPr="00D71CB1" w:rsidRDefault="0084643B" w:rsidP="00D71CB1">
      <w:sdt>
        <w:sdtPr>
          <w:id w:val="378130905"/>
          <w:citation/>
        </w:sdt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1FE27D59" w14:textId="447DF408" w:rsidR="0012550F" w:rsidRDefault="0012550F" w:rsidP="0012550F">
      <w:pPr>
        <w:pStyle w:val="Heading4"/>
      </w:pPr>
      <w:bookmarkStart w:id="489" w:name="_Toc72240382"/>
      <w:r>
        <w:t>Spanning instellingen</w:t>
      </w:r>
      <w:bookmarkEnd w:id="489"/>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490" w:name="_Toc72240383"/>
      <w:r>
        <w:t>Stroom limieten</w:t>
      </w:r>
      <w:bookmarkEnd w:id="490"/>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606B04B7" w:rsidR="00DB18F1" w:rsidRPr="00CA6D8D" w:rsidRDefault="00CA6D8D" w:rsidP="00DB18F1">
      <w:r w:rsidRPr="00CA6D8D">
        <w:t xml:space="preserve">De stroom limieten </w:t>
      </w:r>
      <w:r w:rsidR="00A45C20">
        <w:t xml:space="preserve">vallen binnen de </w:t>
      </w:r>
      <w:del w:id="491" w:author="Donald Heyman" w:date="2021-05-26T12:38:00Z">
        <w:r w:rsidR="00A45C20" w:rsidDel="00CC216B">
          <w:delText>spesificatie</w:delText>
        </w:r>
      </w:del>
      <w:ins w:id="492" w:author="Donald Heyman" w:date="2021-05-26T12:38:00Z">
        <w:r w:rsidR="00CC216B">
          <w:t>specificatie</w:t>
        </w:r>
      </w:ins>
      <w:r w:rsidR="00A45C20">
        <w:t>.</w:t>
      </w:r>
    </w:p>
    <w:p w14:paraId="3DF50A1E" w14:textId="5A588044" w:rsidR="00DB18F1" w:rsidRDefault="00DB18F1" w:rsidP="00DB18F1">
      <w:pPr>
        <w:pStyle w:val="Heading4"/>
      </w:pPr>
      <w:bookmarkStart w:id="493" w:name="_Toc72240384"/>
      <w:r>
        <w:t>Extra instellingen</w:t>
      </w:r>
      <w:bookmarkEnd w:id="493"/>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494" w:name="_Toc72240385"/>
      <w:r>
        <w:t>Problemen die ik heb ondervonden tijdens het testen</w:t>
      </w:r>
      <w:bookmarkEnd w:id="494"/>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aa-ET"/>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aa-ET"/>
        </w:rPr>
      </w:pPr>
      <w:bookmarkStart w:id="495" w:name="_Toc72240386"/>
      <w:r>
        <w:rPr>
          <w:lang w:val="aa-ET"/>
        </w:rPr>
        <w:t>Prototype V0.2</w:t>
      </w:r>
      <w:bookmarkEnd w:id="495"/>
    </w:p>
    <w:p w14:paraId="4B86A93E" w14:textId="733E9D04" w:rsidR="00B22FA8" w:rsidRP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5D11AC04" w14:textId="24E0D846" w:rsidR="007E1FF4" w:rsidRDefault="007E1FF4" w:rsidP="007E1FF4">
      <w:pPr>
        <w:pStyle w:val="Heading3"/>
      </w:pPr>
      <w:bookmarkStart w:id="496" w:name="_Toc72240387"/>
      <w:r>
        <w:t>Schema</w:t>
      </w:r>
      <w:bookmarkEnd w:id="496"/>
    </w:p>
    <w:p w14:paraId="60D5BFD5" w14:textId="7AB7DF3A" w:rsidR="0020369B" w:rsidRPr="0020369B" w:rsidRDefault="0020369B" w:rsidP="0020369B">
      <w:pPr>
        <w:pStyle w:val="Heading4"/>
      </w:pPr>
      <w:bookmarkStart w:id="497" w:name="_Toc72240388"/>
      <w:r>
        <w:t>Analoog</w:t>
      </w:r>
      <w:bookmarkEnd w:id="497"/>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7366" cy="2581556"/>
                    </a:xfrm>
                    <a:prstGeom prst="rect">
                      <a:avLst/>
                    </a:prstGeom>
                  </pic:spPr>
                </pic:pic>
              </a:graphicData>
            </a:graphic>
          </wp:inline>
        </w:drawing>
      </w:r>
    </w:p>
    <w:p w14:paraId="26336940" w14:textId="108C42E3" w:rsidR="0020369B" w:rsidRPr="0020369B" w:rsidRDefault="000A7EFF" w:rsidP="000A7EFF">
      <w:pPr>
        <w:pStyle w:val="Caption"/>
      </w:pPr>
      <w:bookmarkStart w:id="498" w:name="_Toc72513559"/>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23</w:t>
      </w:r>
      <w:r w:rsidR="0084643B">
        <w:rPr>
          <w:noProof/>
        </w:rPr>
        <w:fldChar w:fldCharType="end"/>
      </w:r>
      <w:r>
        <w:t xml:space="preserve"> - eFuse analoog</w:t>
      </w:r>
      <w:r>
        <w:rPr>
          <w:noProof/>
        </w:rPr>
        <w:t xml:space="preserve"> schema V0.2</w:t>
      </w:r>
      <w:bookmarkEnd w:id="498"/>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5684" cy="4358442"/>
                    </a:xfrm>
                    <a:prstGeom prst="rect">
                      <a:avLst/>
                    </a:prstGeom>
                  </pic:spPr>
                </pic:pic>
              </a:graphicData>
            </a:graphic>
          </wp:inline>
        </w:drawing>
      </w:r>
    </w:p>
    <w:p w14:paraId="45607293" w14:textId="7449C420" w:rsidR="007E1FF4" w:rsidRDefault="000A7EFF" w:rsidP="000A7EFF">
      <w:pPr>
        <w:pStyle w:val="Caption"/>
      </w:pPr>
      <w:bookmarkStart w:id="499" w:name="_Toc72513560"/>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24</w:t>
      </w:r>
      <w:r w:rsidR="0084643B">
        <w:rPr>
          <w:noProof/>
        </w:rPr>
        <w:fldChar w:fldCharType="end"/>
      </w:r>
      <w:r>
        <w:t xml:space="preserve"> - </w:t>
      </w:r>
      <w:r w:rsidRPr="006D0A60">
        <w:t xml:space="preserve">eFuse </w:t>
      </w:r>
      <w:r>
        <w:t>digitaal</w:t>
      </w:r>
      <w:r w:rsidRPr="006D0A60">
        <w:t xml:space="preserve"> schema V0.2</w:t>
      </w:r>
      <w:bookmarkEnd w:id="499"/>
    </w:p>
    <w:p w14:paraId="13C38D72" w14:textId="77777777" w:rsidR="00B22FA8" w:rsidRDefault="00B22FA8" w:rsidP="007E1FF4"/>
    <w:p w14:paraId="094D3158" w14:textId="29D2D709" w:rsidR="0020369B" w:rsidRDefault="0020369B" w:rsidP="0020369B">
      <w:pPr>
        <w:pStyle w:val="Heading4"/>
      </w:pPr>
      <w:bookmarkStart w:id="500" w:name="_Toc72240389"/>
      <w:r>
        <w:t>Digitaal</w:t>
      </w:r>
      <w:bookmarkEnd w:id="500"/>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2135" cy="2778125"/>
                    </a:xfrm>
                    <a:prstGeom prst="rect">
                      <a:avLst/>
                    </a:prstGeom>
                  </pic:spPr>
                </pic:pic>
              </a:graphicData>
            </a:graphic>
          </wp:inline>
        </w:drawing>
      </w:r>
    </w:p>
    <w:p w14:paraId="4AF0EA5F" w14:textId="6F32E022" w:rsidR="0020369B" w:rsidRDefault="000A7EFF" w:rsidP="000A7EFF">
      <w:pPr>
        <w:pStyle w:val="Caption"/>
      </w:pPr>
      <w:bookmarkStart w:id="501" w:name="_Toc72513561"/>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25</w:t>
      </w:r>
      <w:r w:rsidR="0084643B">
        <w:rPr>
          <w:noProof/>
        </w:rPr>
        <w:fldChar w:fldCharType="end"/>
      </w:r>
      <w:r>
        <w:t xml:space="preserve"> - front panel schema</w:t>
      </w:r>
      <w:bookmarkEnd w:id="501"/>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t xml:space="preserve">Controller interface pcb voor 4 </w:t>
      </w:r>
      <w:r w:rsidRPr="00B22FA8">
        <w:rPr>
          <w:lang w:val="aa-ET"/>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7097537" cy="4273992"/>
                    </a:xfrm>
                    <a:prstGeom prst="rect">
                      <a:avLst/>
                    </a:prstGeom>
                  </pic:spPr>
                </pic:pic>
              </a:graphicData>
            </a:graphic>
          </wp:inline>
        </w:drawing>
      </w:r>
    </w:p>
    <w:p w14:paraId="4F687A7D" w14:textId="261FBFCB" w:rsidR="000A7EFF" w:rsidRDefault="000A7EFF" w:rsidP="000A7EFF">
      <w:pPr>
        <w:pStyle w:val="Caption"/>
      </w:pPr>
      <w:bookmarkStart w:id="502" w:name="_Toc72513562"/>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26</w:t>
      </w:r>
      <w:r w:rsidR="0084643B">
        <w:rPr>
          <w:noProof/>
        </w:rPr>
        <w:fldChar w:fldCharType="end"/>
      </w:r>
      <w:r>
        <w:t xml:space="preserve"> - controller bord schema</w:t>
      </w:r>
      <w:bookmarkEnd w:id="502"/>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3392805"/>
                    </a:xfrm>
                    <a:prstGeom prst="rect">
                      <a:avLst/>
                    </a:prstGeom>
                  </pic:spPr>
                </pic:pic>
              </a:graphicData>
            </a:graphic>
          </wp:inline>
        </w:drawing>
      </w:r>
    </w:p>
    <w:p w14:paraId="74B5EE90" w14:textId="35D974E4" w:rsidR="0020369B" w:rsidRDefault="0060073B" w:rsidP="0060073B">
      <w:pPr>
        <w:pStyle w:val="Caption"/>
      </w:pPr>
      <w:bookmarkStart w:id="503" w:name="_Toc72513563"/>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27</w:t>
      </w:r>
      <w:r w:rsidR="0084643B">
        <w:rPr>
          <w:noProof/>
        </w:rPr>
        <w:fldChar w:fldCharType="end"/>
      </w:r>
      <w:r>
        <w:t xml:space="preserve"> – </w:t>
      </w:r>
      <w:r w:rsidRPr="00F33E5C">
        <w:t>Assembly</w:t>
      </w:r>
      <w:bookmarkEnd w:id="503"/>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504" w:name="_Toc72240390"/>
      <w:r>
        <w:t>Front panel</w:t>
      </w:r>
      <w:bookmarkEnd w:id="504"/>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2117668" cy="5661907"/>
                    </a:xfrm>
                    <a:prstGeom prst="rect">
                      <a:avLst/>
                    </a:prstGeom>
                  </pic:spPr>
                </pic:pic>
              </a:graphicData>
            </a:graphic>
          </wp:inline>
        </w:drawing>
      </w:r>
    </w:p>
    <w:p w14:paraId="64AEBCA4" w14:textId="6B0DD79A" w:rsidR="001C4F92" w:rsidRDefault="0060073B" w:rsidP="0060073B">
      <w:pPr>
        <w:pStyle w:val="Caption"/>
      </w:pPr>
      <w:bookmarkStart w:id="505" w:name="_Toc72513564"/>
      <w:r>
        <w:t xml:space="preserve">Figuur </w:t>
      </w:r>
      <w:r w:rsidR="0084643B">
        <w:rPr>
          <w:noProof/>
        </w:rPr>
        <w:fldChar w:fldCharType="begin"/>
      </w:r>
      <w:r w:rsidR="0084643B">
        <w:rPr>
          <w:noProof/>
        </w:rPr>
        <w:instrText xml:space="preserve"> SEQ Figuur \* ARABIC </w:instrText>
      </w:r>
      <w:r w:rsidR="0084643B">
        <w:rPr>
          <w:noProof/>
        </w:rPr>
        <w:fldChar w:fldCharType="separate"/>
      </w:r>
      <w:r w:rsidR="00426DAC">
        <w:rPr>
          <w:noProof/>
        </w:rPr>
        <w:t>28</w:t>
      </w:r>
      <w:r w:rsidR="0084643B">
        <w:rPr>
          <w:noProof/>
        </w:rPr>
        <w:fldChar w:fldCharType="end"/>
      </w:r>
      <w:r>
        <w:t xml:space="preserve"> - front </w:t>
      </w:r>
      <w:r w:rsidR="005E3582">
        <w:t>panel</w:t>
      </w:r>
      <w:r>
        <w:t xml:space="preserve"> UI</w:t>
      </w:r>
      <w:bookmarkEnd w:id="505"/>
    </w:p>
    <w:p w14:paraId="3B5BFD8F" w14:textId="77777777" w:rsidR="0060073B" w:rsidRPr="0060073B" w:rsidRDefault="0060073B" w:rsidP="0060073B"/>
    <w:p w14:paraId="0E730F51" w14:textId="3973A5F8" w:rsidR="00611B8B" w:rsidRDefault="00611B8B" w:rsidP="0020369B">
      <w:r>
        <w:t xml:space="preserve">Op de voorkant van de behuizing is een </w:t>
      </w:r>
      <w:r w:rsidRPr="005E3582">
        <w:rPr>
          <w:lang w:val="aa-ET"/>
        </w:rPr>
        <w:t xml:space="preserve">oled </w:t>
      </w:r>
      <w:r w:rsidR="005E3582" w:rsidRPr="005E3582">
        <w:rPr>
          <w:lang w:val="aa-ET"/>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r>
        <w:t>leds</w:t>
      </w:r>
      <w:proofErr w:type="spell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r>
              <w:t>eFuse 1 ON</w:t>
            </w:r>
          </w:p>
        </w:tc>
        <w:tc>
          <w:tcPr>
            <w:tcW w:w="2964" w:type="dxa"/>
          </w:tcPr>
          <w:p w14:paraId="6A9231C3" w14:textId="2797F523" w:rsidR="00AF61B3" w:rsidRDefault="00AF61B3" w:rsidP="0020369B">
            <w:r>
              <w:t>eFuse 1 hardware error</w:t>
            </w:r>
          </w:p>
        </w:tc>
        <w:tc>
          <w:tcPr>
            <w:tcW w:w="2964" w:type="dxa"/>
          </w:tcPr>
          <w:p w14:paraId="058BE72D" w14:textId="72665BAC" w:rsidR="00AF61B3" w:rsidRDefault="00AF61B3" w:rsidP="0020369B">
            <w:r>
              <w:t>eFuse 1 configuratie error</w:t>
            </w:r>
          </w:p>
        </w:tc>
      </w:tr>
      <w:tr w:rsidR="00AF61B3" w14:paraId="3653F3BC" w14:textId="77777777" w:rsidTr="00AF61B3">
        <w:tc>
          <w:tcPr>
            <w:tcW w:w="2963" w:type="dxa"/>
          </w:tcPr>
          <w:p w14:paraId="511DFF8E" w14:textId="7E0BA4EC" w:rsidR="00AF61B3" w:rsidRDefault="00AF61B3" w:rsidP="0020369B">
            <w:r>
              <w:t>eFuse 2 ON</w:t>
            </w:r>
          </w:p>
        </w:tc>
        <w:tc>
          <w:tcPr>
            <w:tcW w:w="2964" w:type="dxa"/>
          </w:tcPr>
          <w:p w14:paraId="06E1DE47" w14:textId="2D9C188A" w:rsidR="00AF61B3" w:rsidRDefault="00AF61B3" w:rsidP="0020369B">
            <w:r>
              <w:t>eFuse 2 hardware error</w:t>
            </w:r>
          </w:p>
        </w:tc>
        <w:tc>
          <w:tcPr>
            <w:tcW w:w="2964" w:type="dxa"/>
          </w:tcPr>
          <w:p w14:paraId="22190EA7" w14:textId="2BDFEBAA" w:rsidR="00AF61B3" w:rsidRDefault="00AF61B3" w:rsidP="0020369B">
            <w:r>
              <w:t>eFuse 2 configuratie error</w:t>
            </w:r>
          </w:p>
        </w:tc>
      </w:tr>
      <w:tr w:rsidR="00AF61B3" w14:paraId="0F0FBC42" w14:textId="77777777" w:rsidTr="00AF61B3">
        <w:tc>
          <w:tcPr>
            <w:tcW w:w="2963" w:type="dxa"/>
          </w:tcPr>
          <w:p w14:paraId="4DBA4FAF" w14:textId="6F64551F" w:rsidR="00AF61B3" w:rsidRDefault="00AF61B3" w:rsidP="0020369B">
            <w:r>
              <w:t>eFuse 3 ON</w:t>
            </w:r>
          </w:p>
        </w:tc>
        <w:tc>
          <w:tcPr>
            <w:tcW w:w="2964" w:type="dxa"/>
          </w:tcPr>
          <w:p w14:paraId="7F8FC4FC" w14:textId="60DFDC9C" w:rsidR="00AF61B3" w:rsidRDefault="00AF61B3" w:rsidP="0020369B">
            <w:r>
              <w:t>eFuse 3 hardware error</w:t>
            </w:r>
          </w:p>
        </w:tc>
        <w:tc>
          <w:tcPr>
            <w:tcW w:w="2964" w:type="dxa"/>
          </w:tcPr>
          <w:p w14:paraId="498504A3" w14:textId="3C4C7BD2" w:rsidR="00AF61B3" w:rsidRDefault="00AF61B3" w:rsidP="0020369B">
            <w:r>
              <w:t>eFuse 3 configuratie error</w:t>
            </w:r>
          </w:p>
        </w:tc>
      </w:tr>
      <w:tr w:rsidR="00AF61B3" w14:paraId="633C1D08" w14:textId="77777777" w:rsidTr="00AF61B3">
        <w:tc>
          <w:tcPr>
            <w:tcW w:w="2963" w:type="dxa"/>
          </w:tcPr>
          <w:p w14:paraId="69B5D7B0" w14:textId="0100A6D4" w:rsidR="00AF61B3" w:rsidRDefault="00AF61B3" w:rsidP="0020369B">
            <w:r>
              <w:t>eFuse 4 ON</w:t>
            </w:r>
          </w:p>
        </w:tc>
        <w:tc>
          <w:tcPr>
            <w:tcW w:w="2964" w:type="dxa"/>
          </w:tcPr>
          <w:p w14:paraId="00205F1F" w14:textId="517F9C7A" w:rsidR="00AF61B3" w:rsidRDefault="00AF61B3" w:rsidP="0020369B">
            <w:r>
              <w:t>eFuse 4 hardware error</w:t>
            </w:r>
          </w:p>
        </w:tc>
        <w:tc>
          <w:tcPr>
            <w:tcW w:w="2964" w:type="dxa"/>
          </w:tcPr>
          <w:p w14:paraId="74EDD61D" w14:textId="2224C14F" w:rsidR="00AF61B3" w:rsidRDefault="00AF61B3" w:rsidP="0020369B">
            <w:r>
              <w:t>eFuse 4 configuratie error</w:t>
            </w:r>
          </w:p>
        </w:tc>
      </w:tr>
    </w:tbl>
    <w:p w14:paraId="517CB179" w14:textId="1836E0B0" w:rsidR="0060073B" w:rsidRDefault="00C44952" w:rsidP="00C44952">
      <w:pPr>
        <w:pStyle w:val="Caption"/>
      </w:pPr>
      <w:bookmarkStart w:id="506" w:name="_Toc72513536"/>
      <w:r>
        <w:t xml:space="preserve">Tabel </w:t>
      </w:r>
      <w:r w:rsidR="0084643B">
        <w:rPr>
          <w:noProof/>
        </w:rPr>
        <w:fldChar w:fldCharType="begin"/>
      </w:r>
      <w:r w:rsidR="0084643B">
        <w:rPr>
          <w:noProof/>
        </w:rPr>
        <w:instrText xml:space="preserve"> SEQ Tabel \* ARABIC </w:instrText>
      </w:r>
      <w:r w:rsidR="0084643B">
        <w:rPr>
          <w:noProof/>
        </w:rPr>
        <w:fldChar w:fldCharType="separate"/>
      </w:r>
      <w:r w:rsidR="00997805">
        <w:rPr>
          <w:noProof/>
        </w:rPr>
        <w:t>11</w:t>
      </w:r>
      <w:r w:rsidR="0084643B">
        <w:rPr>
          <w:noProof/>
        </w:rPr>
        <w:fldChar w:fldCharType="end"/>
      </w:r>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506"/>
    </w:p>
    <w:p w14:paraId="221ECFF0" w14:textId="47D91596" w:rsidR="007E1FF4" w:rsidRDefault="00371E16" w:rsidP="00371E16">
      <w:pPr>
        <w:pStyle w:val="Heading3"/>
      </w:pPr>
      <w:bookmarkStart w:id="507" w:name="_Toc72240391"/>
      <w:r>
        <w:t>Aanpassingen tegenover eerste prototype</w:t>
      </w:r>
      <w:bookmarkEnd w:id="507"/>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w:t>
      </w:r>
      <w:proofErr w:type="spellStart"/>
      <w:r w:rsidR="00474236">
        <w:t>Arduino</w:t>
      </w:r>
      <w:proofErr w:type="spellEnd"/>
      <w:r w:rsidR="00474236">
        <w:t xml:space="preserve">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508" w:name="_Toc163711469"/>
      <w:bookmarkStart w:id="509" w:name="_Toc72240392"/>
      <w:bookmarkEnd w:id="444"/>
      <w:r w:rsidRPr="007A184A">
        <w:t>besluit</w:t>
      </w:r>
      <w:bookmarkEnd w:id="508"/>
      <w:r w:rsidR="008F175F" w:rsidRPr="007A184A">
        <w:rPr>
          <w:color w:val="FFFFFF" w:themeColor="background1"/>
        </w:rPr>
        <w:t>….</w:t>
      </w:r>
      <w:bookmarkEnd w:id="509"/>
    </w:p>
    <w:p w14:paraId="5B0884C3" w14:textId="0364712D" w:rsidR="008F175F" w:rsidRPr="007A184A" w:rsidRDefault="001B36D7" w:rsidP="008F175F">
      <w:r>
        <w:t>Mijn eerste prototype was goed. Al mijn metingen zijn binnen specificatie.</w:t>
      </w:r>
      <w:r w:rsidR="007D024F">
        <w:t xml:space="preserve"> Dit heeft mij veel tijd bespaar</w:t>
      </w:r>
      <w:ins w:id="510" w:author="Donald Heyman" w:date="2021-05-26T12:39:00Z">
        <w:r w:rsidR="00CC216B">
          <w:t>d</w:t>
        </w:r>
      </w:ins>
      <w:del w:id="511" w:author="Donald Heyman" w:date="2021-05-26T12:39:00Z">
        <w:r w:rsidR="007D024F" w:rsidDel="00CC216B">
          <w:delText>t</w:delText>
        </w:r>
      </w:del>
      <w:r w:rsidR="007D024F">
        <w:t xml:space="preserve">. Maar </w:t>
      </w:r>
      <w:ins w:id="512" w:author="Donald Heyman" w:date="2021-05-26T12:20:00Z">
        <w:r w:rsidR="001D4540">
          <w:t>o</w:t>
        </w:r>
      </w:ins>
      <w:del w:id="513" w:author="Donald Heyman" w:date="2021-05-26T12:20:00Z">
        <w:r w:rsidR="007D024F" w:rsidDel="001D4540">
          <w:delText>O</w:delText>
        </w:r>
      </w:del>
      <w:r w:rsidR="007D024F">
        <w:t>mdat componenten ineens out of stock waren en het proces om componenten te bestellen bij Antwerp Space onvoorzien traag was</w:t>
      </w:r>
      <w:ins w:id="514" w:author="Donald Heyman" w:date="2021-05-26T12:20:00Z">
        <w:r w:rsidR="001D4540">
          <w:t xml:space="preserve">, </w:t>
        </w:r>
      </w:ins>
      <w:del w:id="515" w:author="Donald Heyman" w:date="2021-05-26T12:20:00Z">
        <w:r w:rsidR="007D024F" w:rsidDel="001D4540">
          <w:delText>. H</w:delText>
        </w:r>
      </w:del>
      <w:ins w:id="516" w:author="Donald Heyman" w:date="2021-05-26T12:20:00Z">
        <w:r w:rsidR="001D4540">
          <w:t>h</w:t>
        </w:r>
      </w:ins>
      <w:r w:rsidR="007D024F">
        <w:t>eb ik deze tij</w:t>
      </w:r>
      <w:ins w:id="517" w:author="Donald Heyman" w:date="2021-05-26T12:20:00Z">
        <w:r w:rsidR="001D4540">
          <w:t>d</w:t>
        </w:r>
      </w:ins>
      <w:r w:rsidR="007D024F">
        <w:t xml:space="preserve"> terug verloren. Het extra nakijken van mijn schema’s was zijn tijd dus zeker waar</w:t>
      </w:r>
      <w:ins w:id="518" w:author="Donald Heyman" w:date="2021-05-26T12:20:00Z">
        <w:r w:rsidR="0045455F">
          <w:t>d</w:t>
        </w:r>
      </w:ins>
      <w:del w:id="519" w:author="Donald Heyman" w:date="2021-05-26T12:20:00Z">
        <w:r w:rsidR="007D024F" w:rsidDel="0045455F">
          <w:delText>t</w:delText>
        </w:r>
      </w:del>
      <w:r w:rsidR="007D024F">
        <w:t>. Uiteindelijk had ik nog genoeg tijd om alles verder uit te werken</w:t>
      </w:r>
      <w:ins w:id="520" w:author="Donald Heyman" w:date="2021-05-26T12:40:00Z">
        <w:r w:rsidR="00CC216B">
          <w:t xml:space="preserve"> en</w:t>
        </w:r>
      </w:ins>
      <w:del w:id="521" w:author="Donald Heyman" w:date="2021-05-26T12:40:00Z">
        <w:r w:rsidR="007D024F" w:rsidDel="00CC216B">
          <w:delText>. En</w:delText>
        </w:r>
      </w:del>
      <w:r w:rsidR="007D024F">
        <w:t xml:space="preserve"> een </w:t>
      </w:r>
      <w:r w:rsidR="00D7331D">
        <w:t xml:space="preserve">bruikbare </w:t>
      </w:r>
      <w:proofErr w:type="spellStart"/>
      <w:r w:rsidR="00D7331D">
        <w:t>eFuse</w:t>
      </w:r>
      <w:proofErr w:type="spellEnd"/>
      <w:r w:rsidR="00D7331D">
        <w:t xml:space="preserve"> te ma</w:t>
      </w:r>
      <w:bookmarkStart w:id="522" w:name="_GoBack"/>
      <w:bookmarkEnd w:id="522"/>
      <w:r w:rsidR="00D7331D">
        <w:t>ken.</w:t>
      </w:r>
    </w:p>
    <w:p w14:paraId="7BFF19A8" w14:textId="5C2573D3" w:rsidR="00191600" w:rsidRDefault="001C4F92" w:rsidP="00424212">
      <w:pPr>
        <w:pStyle w:val="Kopzondernummer"/>
      </w:pPr>
      <w:bookmarkStart w:id="523" w:name="_Toc72240393"/>
      <w:bookmarkStart w:id="524" w:name="_Toc163711470"/>
      <w:r>
        <w:t>lijst van figuren</w:t>
      </w:r>
      <w:bookmarkEnd w:id="523"/>
    </w:p>
    <w:p w14:paraId="6213223D" w14:textId="6A68D797" w:rsidR="005E17A8" w:rsidRDefault="001C4F92">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"Figuur" </w:instrText>
      </w:r>
      <w:r>
        <w:fldChar w:fldCharType="separate"/>
      </w:r>
      <w:hyperlink w:anchor="_Toc72513537" w:history="1">
        <w:r w:rsidR="005E17A8" w:rsidRPr="0007581D">
          <w:rPr>
            <w:rStyle w:val="Hyperlink"/>
            <w:noProof/>
          </w:rPr>
          <w:t>Figuur 1 - blokschema</w:t>
        </w:r>
        <w:r w:rsidR="005E17A8">
          <w:rPr>
            <w:noProof/>
            <w:webHidden/>
          </w:rPr>
          <w:tab/>
        </w:r>
        <w:r w:rsidR="005E17A8">
          <w:rPr>
            <w:noProof/>
            <w:webHidden/>
          </w:rPr>
          <w:fldChar w:fldCharType="begin"/>
        </w:r>
        <w:r w:rsidR="005E17A8">
          <w:rPr>
            <w:noProof/>
            <w:webHidden/>
          </w:rPr>
          <w:instrText xml:space="preserve"> PAGEREF _Toc72513537 \h </w:instrText>
        </w:r>
        <w:r w:rsidR="005E17A8">
          <w:rPr>
            <w:noProof/>
            <w:webHidden/>
          </w:rPr>
        </w:r>
        <w:r w:rsidR="005E17A8">
          <w:rPr>
            <w:noProof/>
            <w:webHidden/>
          </w:rPr>
          <w:fldChar w:fldCharType="separate"/>
        </w:r>
        <w:r w:rsidR="005E17A8">
          <w:rPr>
            <w:noProof/>
            <w:webHidden/>
          </w:rPr>
          <w:t>9</w:t>
        </w:r>
        <w:r w:rsidR="005E17A8">
          <w:rPr>
            <w:noProof/>
            <w:webHidden/>
          </w:rPr>
          <w:fldChar w:fldCharType="end"/>
        </w:r>
      </w:hyperlink>
    </w:p>
    <w:p w14:paraId="1315615E" w14:textId="7028B993"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8" w:history="1">
        <w:r w:rsidR="005E17A8" w:rsidRPr="0007581D">
          <w:rPr>
            <w:rStyle w:val="Hyperlink"/>
            <w:noProof/>
          </w:rPr>
          <w:t>Figuur 2 - Patformio VSCode</w:t>
        </w:r>
        <w:r w:rsidR="005E17A8">
          <w:rPr>
            <w:noProof/>
            <w:webHidden/>
          </w:rPr>
          <w:tab/>
        </w:r>
        <w:r w:rsidR="005E17A8">
          <w:rPr>
            <w:noProof/>
            <w:webHidden/>
          </w:rPr>
          <w:fldChar w:fldCharType="begin"/>
        </w:r>
        <w:r w:rsidR="005E17A8">
          <w:rPr>
            <w:noProof/>
            <w:webHidden/>
          </w:rPr>
          <w:instrText xml:space="preserve"> PAGEREF _Toc72513538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36451982" w14:textId="2D53C1FE"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9" w:history="1">
        <w:r w:rsidR="005E17A8" w:rsidRPr="0007581D">
          <w:rPr>
            <w:rStyle w:val="Hyperlink"/>
            <w:noProof/>
          </w:rPr>
          <w:t>Figuur 3 - PlatformIO homepage</w:t>
        </w:r>
        <w:r w:rsidR="005E17A8">
          <w:rPr>
            <w:noProof/>
            <w:webHidden/>
          </w:rPr>
          <w:tab/>
        </w:r>
        <w:r w:rsidR="005E17A8">
          <w:rPr>
            <w:noProof/>
            <w:webHidden/>
          </w:rPr>
          <w:fldChar w:fldCharType="begin"/>
        </w:r>
        <w:r w:rsidR="005E17A8">
          <w:rPr>
            <w:noProof/>
            <w:webHidden/>
          </w:rPr>
          <w:instrText xml:space="preserve"> PAGEREF _Toc72513539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13F05936" w14:textId="7C04BC89"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0" w:history="1">
        <w:r w:rsidR="005E17A8" w:rsidRPr="0007581D">
          <w:rPr>
            <w:rStyle w:val="Hyperlink"/>
            <w:noProof/>
          </w:rPr>
          <w:t>Figuur 4 - Modbus FSM</w:t>
        </w:r>
        <w:r w:rsidR="005E17A8">
          <w:rPr>
            <w:noProof/>
            <w:webHidden/>
          </w:rPr>
          <w:tab/>
        </w:r>
        <w:r w:rsidR="005E17A8">
          <w:rPr>
            <w:noProof/>
            <w:webHidden/>
          </w:rPr>
          <w:fldChar w:fldCharType="begin"/>
        </w:r>
        <w:r w:rsidR="005E17A8">
          <w:rPr>
            <w:noProof/>
            <w:webHidden/>
          </w:rPr>
          <w:instrText xml:space="preserve"> PAGEREF _Toc72513540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069B1CF3" w14:textId="776EBF07"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1" w:history="1">
        <w:r w:rsidR="005E17A8" w:rsidRPr="0007581D">
          <w:rPr>
            <w:rStyle w:val="Hyperlink"/>
            <w:noProof/>
          </w:rPr>
          <w:t>Figuur 5 - Oled UI</w:t>
        </w:r>
        <w:r w:rsidR="005E17A8">
          <w:rPr>
            <w:noProof/>
            <w:webHidden/>
          </w:rPr>
          <w:tab/>
        </w:r>
        <w:r w:rsidR="005E17A8">
          <w:rPr>
            <w:noProof/>
            <w:webHidden/>
          </w:rPr>
          <w:fldChar w:fldCharType="begin"/>
        </w:r>
        <w:r w:rsidR="005E17A8">
          <w:rPr>
            <w:noProof/>
            <w:webHidden/>
          </w:rPr>
          <w:instrText xml:space="preserve"> PAGEREF _Toc72513541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07B24FD3" w14:textId="21BDEEA0"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2" w:history="1">
        <w:r w:rsidR="005E17A8" w:rsidRPr="0007581D">
          <w:rPr>
            <w:rStyle w:val="Hyperlink"/>
            <w:noProof/>
          </w:rPr>
          <w:t>Figuur 6 - joystick</w:t>
        </w:r>
        <w:r w:rsidR="005E17A8">
          <w:rPr>
            <w:noProof/>
            <w:webHidden/>
          </w:rPr>
          <w:tab/>
        </w:r>
        <w:r w:rsidR="005E17A8">
          <w:rPr>
            <w:noProof/>
            <w:webHidden/>
          </w:rPr>
          <w:fldChar w:fldCharType="begin"/>
        </w:r>
        <w:r w:rsidR="005E17A8">
          <w:rPr>
            <w:noProof/>
            <w:webHidden/>
          </w:rPr>
          <w:instrText xml:space="preserve"> PAGEREF _Toc72513542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5EAD184F" w14:textId="1FC6ED77"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3" w:history="1">
        <w:r w:rsidR="005E17A8" w:rsidRPr="0007581D">
          <w:rPr>
            <w:rStyle w:val="Hyperlink"/>
            <w:noProof/>
          </w:rPr>
          <w:t>Figuur 7 - idle state</w:t>
        </w:r>
        <w:r w:rsidR="005E17A8">
          <w:rPr>
            <w:noProof/>
            <w:webHidden/>
          </w:rPr>
          <w:tab/>
        </w:r>
        <w:r w:rsidR="005E17A8">
          <w:rPr>
            <w:noProof/>
            <w:webHidden/>
          </w:rPr>
          <w:fldChar w:fldCharType="begin"/>
        </w:r>
        <w:r w:rsidR="005E17A8">
          <w:rPr>
            <w:noProof/>
            <w:webHidden/>
          </w:rPr>
          <w:instrText xml:space="preserve"> PAGEREF _Toc72513543 \h </w:instrText>
        </w:r>
        <w:r w:rsidR="005E17A8">
          <w:rPr>
            <w:noProof/>
            <w:webHidden/>
          </w:rPr>
        </w:r>
        <w:r w:rsidR="005E17A8">
          <w:rPr>
            <w:noProof/>
            <w:webHidden/>
          </w:rPr>
          <w:fldChar w:fldCharType="separate"/>
        </w:r>
        <w:r w:rsidR="005E17A8">
          <w:rPr>
            <w:noProof/>
            <w:webHidden/>
          </w:rPr>
          <w:t>17</w:t>
        </w:r>
        <w:r w:rsidR="005E17A8">
          <w:rPr>
            <w:noProof/>
            <w:webHidden/>
          </w:rPr>
          <w:fldChar w:fldCharType="end"/>
        </w:r>
      </w:hyperlink>
    </w:p>
    <w:p w14:paraId="318A738E" w14:textId="781667EB"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4" w:history="1">
        <w:r w:rsidR="005E17A8" w:rsidRPr="0007581D">
          <w:rPr>
            <w:rStyle w:val="Hyperlink"/>
            <w:noProof/>
          </w:rPr>
          <w:t>Figuur 8 - control and wait flowchart</w:t>
        </w:r>
        <w:r w:rsidR="005E17A8">
          <w:rPr>
            <w:noProof/>
            <w:webHidden/>
          </w:rPr>
          <w:tab/>
        </w:r>
        <w:r w:rsidR="005E17A8">
          <w:rPr>
            <w:noProof/>
            <w:webHidden/>
          </w:rPr>
          <w:fldChar w:fldCharType="begin"/>
        </w:r>
        <w:r w:rsidR="005E17A8">
          <w:rPr>
            <w:noProof/>
            <w:webHidden/>
          </w:rPr>
          <w:instrText xml:space="preserve"> PAGEREF _Toc72513544 \h </w:instrText>
        </w:r>
        <w:r w:rsidR="005E17A8">
          <w:rPr>
            <w:noProof/>
            <w:webHidden/>
          </w:rPr>
        </w:r>
        <w:r w:rsidR="005E17A8">
          <w:rPr>
            <w:noProof/>
            <w:webHidden/>
          </w:rPr>
          <w:fldChar w:fldCharType="separate"/>
        </w:r>
        <w:r w:rsidR="005E17A8">
          <w:rPr>
            <w:noProof/>
            <w:webHidden/>
          </w:rPr>
          <w:t>18</w:t>
        </w:r>
        <w:r w:rsidR="005E17A8">
          <w:rPr>
            <w:noProof/>
            <w:webHidden/>
          </w:rPr>
          <w:fldChar w:fldCharType="end"/>
        </w:r>
      </w:hyperlink>
    </w:p>
    <w:p w14:paraId="277FD4CC" w14:textId="4D8A8A9F"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5" w:history="1">
        <w:r w:rsidR="005E17A8" w:rsidRPr="0007581D">
          <w:rPr>
            <w:rStyle w:val="Hyperlink"/>
            <w:noProof/>
          </w:rPr>
          <w:t>Figuur 9 - Local user interface flowchart</w:t>
        </w:r>
        <w:r w:rsidR="005E17A8">
          <w:rPr>
            <w:noProof/>
            <w:webHidden/>
          </w:rPr>
          <w:tab/>
        </w:r>
        <w:r w:rsidR="005E17A8">
          <w:rPr>
            <w:noProof/>
            <w:webHidden/>
          </w:rPr>
          <w:fldChar w:fldCharType="begin"/>
        </w:r>
        <w:r w:rsidR="005E17A8">
          <w:rPr>
            <w:noProof/>
            <w:webHidden/>
          </w:rPr>
          <w:instrText xml:space="preserve"> PAGEREF _Toc72513545 \h </w:instrText>
        </w:r>
        <w:r w:rsidR="005E17A8">
          <w:rPr>
            <w:noProof/>
            <w:webHidden/>
          </w:rPr>
        </w:r>
        <w:r w:rsidR="005E17A8">
          <w:rPr>
            <w:noProof/>
            <w:webHidden/>
          </w:rPr>
          <w:fldChar w:fldCharType="separate"/>
        </w:r>
        <w:r w:rsidR="005E17A8">
          <w:rPr>
            <w:noProof/>
            <w:webHidden/>
          </w:rPr>
          <w:t>19</w:t>
        </w:r>
        <w:r w:rsidR="005E17A8">
          <w:rPr>
            <w:noProof/>
            <w:webHidden/>
          </w:rPr>
          <w:fldChar w:fldCharType="end"/>
        </w:r>
      </w:hyperlink>
    </w:p>
    <w:p w14:paraId="6E135126" w14:textId="24E15302"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6" w:history="1">
        <w:r w:rsidR="005E17A8" w:rsidRPr="0007581D">
          <w:rPr>
            <w:rStyle w:val="Hyperlink"/>
            <w:noProof/>
          </w:rPr>
          <w:t>Figuur 10 - Local user interface flowchart</w:t>
        </w:r>
        <w:r w:rsidR="005E17A8">
          <w:rPr>
            <w:noProof/>
            <w:webHidden/>
          </w:rPr>
          <w:tab/>
        </w:r>
        <w:r w:rsidR="005E17A8">
          <w:rPr>
            <w:noProof/>
            <w:webHidden/>
          </w:rPr>
          <w:fldChar w:fldCharType="begin"/>
        </w:r>
        <w:r w:rsidR="005E17A8">
          <w:rPr>
            <w:noProof/>
            <w:webHidden/>
          </w:rPr>
          <w:instrText xml:space="preserve"> PAGEREF _Toc72513546 \h </w:instrText>
        </w:r>
        <w:r w:rsidR="005E17A8">
          <w:rPr>
            <w:noProof/>
            <w:webHidden/>
          </w:rPr>
        </w:r>
        <w:r w:rsidR="005E17A8">
          <w:rPr>
            <w:noProof/>
            <w:webHidden/>
          </w:rPr>
          <w:fldChar w:fldCharType="separate"/>
        </w:r>
        <w:r w:rsidR="005E17A8">
          <w:rPr>
            <w:noProof/>
            <w:webHidden/>
          </w:rPr>
          <w:t>20</w:t>
        </w:r>
        <w:r w:rsidR="005E17A8">
          <w:rPr>
            <w:noProof/>
            <w:webHidden/>
          </w:rPr>
          <w:fldChar w:fldCharType="end"/>
        </w:r>
      </w:hyperlink>
    </w:p>
    <w:p w14:paraId="761D2419" w14:textId="1FC3C731"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7" w:history="1">
        <w:r w:rsidR="005E17A8" w:rsidRPr="0007581D">
          <w:rPr>
            <w:rStyle w:val="Hyperlink"/>
            <w:noProof/>
          </w:rPr>
          <w:t>Figuur 11 - LabVIEW UI</w:t>
        </w:r>
        <w:r w:rsidR="005E17A8">
          <w:rPr>
            <w:noProof/>
            <w:webHidden/>
          </w:rPr>
          <w:tab/>
        </w:r>
        <w:r w:rsidR="005E17A8">
          <w:rPr>
            <w:noProof/>
            <w:webHidden/>
          </w:rPr>
          <w:fldChar w:fldCharType="begin"/>
        </w:r>
        <w:r w:rsidR="005E17A8">
          <w:rPr>
            <w:noProof/>
            <w:webHidden/>
          </w:rPr>
          <w:instrText xml:space="preserve"> PAGEREF _Toc72513547 \h </w:instrText>
        </w:r>
        <w:r w:rsidR="005E17A8">
          <w:rPr>
            <w:noProof/>
            <w:webHidden/>
          </w:rPr>
        </w:r>
        <w:r w:rsidR="005E17A8">
          <w:rPr>
            <w:noProof/>
            <w:webHidden/>
          </w:rPr>
          <w:fldChar w:fldCharType="separate"/>
        </w:r>
        <w:r w:rsidR="005E17A8">
          <w:rPr>
            <w:noProof/>
            <w:webHidden/>
          </w:rPr>
          <w:t>21</w:t>
        </w:r>
        <w:r w:rsidR="005E17A8">
          <w:rPr>
            <w:noProof/>
            <w:webHidden/>
          </w:rPr>
          <w:fldChar w:fldCharType="end"/>
        </w:r>
      </w:hyperlink>
    </w:p>
    <w:p w14:paraId="56FED8AE" w14:textId="4309377B"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8" w:history="1">
        <w:r w:rsidR="005E17A8" w:rsidRPr="0007581D">
          <w:rPr>
            <w:rStyle w:val="Hyperlink"/>
            <w:noProof/>
          </w:rPr>
          <w:t>Figuur 12 - eFuse TPS26631 simplified</w:t>
        </w:r>
        <w:r w:rsidR="005E17A8">
          <w:rPr>
            <w:noProof/>
            <w:webHidden/>
          </w:rPr>
          <w:tab/>
        </w:r>
        <w:r w:rsidR="005E17A8">
          <w:rPr>
            <w:noProof/>
            <w:webHidden/>
          </w:rPr>
          <w:fldChar w:fldCharType="begin"/>
        </w:r>
        <w:r w:rsidR="005E17A8">
          <w:rPr>
            <w:noProof/>
            <w:webHidden/>
          </w:rPr>
          <w:instrText xml:space="preserve"> PAGEREF _Toc72513548 \h </w:instrText>
        </w:r>
        <w:r w:rsidR="005E17A8">
          <w:rPr>
            <w:noProof/>
            <w:webHidden/>
          </w:rPr>
        </w:r>
        <w:r w:rsidR="005E17A8">
          <w:rPr>
            <w:noProof/>
            <w:webHidden/>
          </w:rPr>
          <w:fldChar w:fldCharType="separate"/>
        </w:r>
        <w:r w:rsidR="005E17A8">
          <w:rPr>
            <w:noProof/>
            <w:webHidden/>
          </w:rPr>
          <w:t>23</w:t>
        </w:r>
        <w:r w:rsidR="005E17A8">
          <w:rPr>
            <w:noProof/>
            <w:webHidden/>
          </w:rPr>
          <w:fldChar w:fldCharType="end"/>
        </w:r>
      </w:hyperlink>
    </w:p>
    <w:p w14:paraId="09CB5FF5" w14:textId="37E25997"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49" w:history="1">
        <w:r w:rsidR="005E17A8" w:rsidRPr="0007581D">
          <w:rPr>
            <w:rStyle w:val="Hyperlink"/>
            <w:noProof/>
          </w:rPr>
          <w:t>Figuur 13 - eFuse analoog schema V0.1</w:t>
        </w:r>
        <w:r w:rsidR="005E17A8">
          <w:rPr>
            <w:noProof/>
            <w:webHidden/>
          </w:rPr>
          <w:tab/>
        </w:r>
        <w:r w:rsidR="005E17A8">
          <w:rPr>
            <w:noProof/>
            <w:webHidden/>
          </w:rPr>
          <w:fldChar w:fldCharType="begin"/>
        </w:r>
        <w:r w:rsidR="005E17A8">
          <w:rPr>
            <w:noProof/>
            <w:webHidden/>
          </w:rPr>
          <w:instrText xml:space="preserve"> PAGEREF _Toc72513549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5A2CFE30" w14:textId="659ABD44"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0" w:history="1">
        <w:r w:rsidR="005E17A8" w:rsidRPr="0007581D">
          <w:rPr>
            <w:rStyle w:val="Hyperlink"/>
            <w:noProof/>
          </w:rPr>
          <w:t>Figuur 14 - eFuse digitaal schema V0.1</w:t>
        </w:r>
        <w:r w:rsidR="005E17A8">
          <w:rPr>
            <w:noProof/>
            <w:webHidden/>
          </w:rPr>
          <w:tab/>
        </w:r>
        <w:r w:rsidR="005E17A8">
          <w:rPr>
            <w:noProof/>
            <w:webHidden/>
          </w:rPr>
          <w:fldChar w:fldCharType="begin"/>
        </w:r>
        <w:r w:rsidR="005E17A8">
          <w:rPr>
            <w:noProof/>
            <w:webHidden/>
          </w:rPr>
          <w:instrText xml:space="preserve"> PAGEREF _Toc72513550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0B205C85" w14:textId="09434785"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1" w:history="1">
        <w:r w:rsidR="005E17A8" w:rsidRPr="0007581D">
          <w:rPr>
            <w:rStyle w:val="Hyperlink"/>
            <w:noProof/>
          </w:rPr>
          <w:t>Figuur 15 - eFuse PCB V0.1 3D</w:t>
        </w:r>
        <w:r w:rsidR="005E17A8">
          <w:rPr>
            <w:noProof/>
            <w:webHidden/>
          </w:rPr>
          <w:tab/>
        </w:r>
        <w:r w:rsidR="005E17A8">
          <w:rPr>
            <w:noProof/>
            <w:webHidden/>
          </w:rPr>
          <w:fldChar w:fldCharType="begin"/>
        </w:r>
        <w:r w:rsidR="005E17A8">
          <w:rPr>
            <w:noProof/>
            <w:webHidden/>
          </w:rPr>
          <w:instrText xml:space="preserve"> PAGEREF _Toc72513551 \h </w:instrText>
        </w:r>
        <w:r w:rsidR="005E17A8">
          <w:rPr>
            <w:noProof/>
            <w:webHidden/>
          </w:rPr>
        </w:r>
        <w:r w:rsidR="005E17A8">
          <w:rPr>
            <w:noProof/>
            <w:webHidden/>
          </w:rPr>
          <w:fldChar w:fldCharType="separate"/>
        </w:r>
        <w:r w:rsidR="005E17A8">
          <w:rPr>
            <w:noProof/>
            <w:webHidden/>
          </w:rPr>
          <w:t>31</w:t>
        </w:r>
        <w:r w:rsidR="005E17A8">
          <w:rPr>
            <w:noProof/>
            <w:webHidden/>
          </w:rPr>
          <w:fldChar w:fldCharType="end"/>
        </w:r>
      </w:hyperlink>
    </w:p>
    <w:p w14:paraId="738A0F10" w14:textId="5BAA02F7"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2" w:history="1">
        <w:r w:rsidR="005E17A8" w:rsidRPr="0007581D">
          <w:rPr>
            <w:rStyle w:val="Hyperlink"/>
            <w:noProof/>
          </w:rPr>
          <w:t>Figuur 16 - eFuse PCB V0.1</w:t>
        </w:r>
        <w:r w:rsidR="005E17A8">
          <w:rPr>
            <w:noProof/>
            <w:webHidden/>
          </w:rPr>
          <w:tab/>
        </w:r>
        <w:r w:rsidR="005E17A8">
          <w:rPr>
            <w:noProof/>
            <w:webHidden/>
          </w:rPr>
          <w:fldChar w:fldCharType="begin"/>
        </w:r>
        <w:r w:rsidR="005E17A8">
          <w:rPr>
            <w:noProof/>
            <w:webHidden/>
          </w:rPr>
          <w:instrText xml:space="preserve"> PAGEREF _Toc72513552 \h </w:instrText>
        </w:r>
        <w:r w:rsidR="005E17A8">
          <w:rPr>
            <w:noProof/>
            <w:webHidden/>
          </w:rPr>
        </w:r>
        <w:r w:rsidR="005E17A8">
          <w:rPr>
            <w:noProof/>
            <w:webHidden/>
          </w:rPr>
          <w:fldChar w:fldCharType="separate"/>
        </w:r>
        <w:r w:rsidR="005E17A8">
          <w:rPr>
            <w:noProof/>
            <w:webHidden/>
          </w:rPr>
          <w:t>32</w:t>
        </w:r>
        <w:r w:rsidR="005E17A8">
          <w:rPr>
            <w:noProof/>
            <w:webHidden/>
          </w:rPr>
          <w:fldChar w:fldCharType="end"/>
        </w:r>
      </w:hyperlink>
    </w:p>
    <w:p w14:paraId="1270D439" w14:textId="5B074E3E"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3" w:history="1">
        <w:r w:rsidR="005E17A8" w:rsidRPr="0007581D">
          <w:rPr>
            <w:rStyle w:val="Hyperlink"/>
            <w:noProof/>
          </w:rPr>
          <w:t>Figuur 17 - Test opstelling bij Antwerp Space</w:t>
        </w:r>
        <w:r w:rsidR="005E17A8">
          <w:rPr>
            <w:noProof/>
            <w:webHidden/>
          </w:rPr>
          <w:tab/>
        </w:r>
        <w:r w:rsidR="005E17A8">
          <w:rPr>
            <w:noProof/>
            <w:webHidden/>
          </w:rPr>
          <w:fldChar w:fldCharType="begin"/>
        </w:r>
        <w:r w:rsidR="005E17A8">
          <w:rPr>
            <w:noProof/>
            <w:webHidden/>
          </w:rPr>
          <w:instrText xml:space="preserve"> PAGEREF _Toc72513553 \h </w:instrText>
        </w:r>
        <w:r w:rsidR="005E17A8">
          <w:rPr>
            <w:noProof/>
            <w:webHidden/>
          </w:rPr>
        </w:r>
        <w:r w:rsidR="005E17A8">
          <w:rPr>
            <w:noProof/>
            <w:webHidden/>
          </w:rPr>
          <w:fldChar w:fldCharType="separate"/>
        </w:r>
        <w:r w:rsidR="005E17A8">
          <w:rPr>
            <w:noProof/>
            <w:webHidden/>
          </w:rPr>
          <w:t>33</w:t>
        </w:r>
        <w:r w:rsidR="005E17A8">
          <w:rPr>
            <w:noProof/>
            <w:webHidden/>
          </w:rPr>
          <w:fldChar w:fldCharType="end"/>
        </w:r>
      </w:hyperlink>
    </w:p>
    <w:p w14:paraId="0D8A487B" w14:textId="22C5332E"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4" w:history="1">
        <w:r w:rsidR="005E17A8" w:rsidRPr="0007581D">
          <w:rPr>
            <w:rStyle w:val="Hyperlink"/>
            <w:noProof/>
          </w:rPr>
          <w:t>Figuur 18 - Test opstelling thuis</w:t>
        </w:r>
        <w:r w:rsidR="005E17A8">
          <w:rPr>
            <w:noProof/>
            <w:webHidden/>
          </w:rPr>
          <w:tab/>
        </w:r>
        <w:r w:rsidR="005E17A8">
          <w:rPr>
            <w:noProof/>
            <w:webHidden/>
          </w:rPr>
          <w:fldChar w:fldCharType="begin"/>
        </w:r>
        <w:r w:rsidR="005E17A8">
          <w:rPr>
            <w:noProof/>
            <w:webHidden/>
          </w:rPr>
          <w:instrText xml:space="preserve"> PAGEREF _Toc72513554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0D0B4BE3" w14:textId="12EE8E6C"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5" w:history="1">
        <w:r w:rsidR="005E17A8" w:rsidRPr="0007581D">
          <w:rPr>
            <w:rStyle w:val="Hyperlink"/>
            <w:noProof/>
          </w:rPr>
          <w:t>Figuur 19 – afschakelsnelheid no load relais</w:t>
        </w:r>
        <w:r w:rsidR="005E17A8">
          <w:rPr>
            <w:noProof/>
            <w:webHidden/>
          </w:rPr>
          <w:tab/>
        </w:r>
        <w:r w:rsidR="005E17A8">
          <w:rPr>
            <w:noProof/>
            <w:webHidden/>
          </w:rPr>
          <w:fldChar w:fldCharType="begin"/>
        </w:r>
        <w:r w:rsidR="005E17A8">
          <w:rPr>
            <w:noProof/>
            <w:webHidden/>
          </w:rPr>
          <w:instrText xml:space="preserve"> PAGEREF _Toc72513555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056AF599" w14:textId="7459029D"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6" w:history="1">
        <w:r w:rsidR="005E17A8" w:rsidRPr="0007581D">
          <w:rPr>
            <w:rStyle w:val="Hyperlink"/>
            <w:noProof/>
          </w:rPr>
          <w:t>Figuur 20 - afschakelsnelheid met load geen relais</w:t>
        </w:r>
        <w:r w:rsidR="005E17A8">
          <w:rPr>
            <w:noProof/>
            <w:webHidden/>
          </w:rPr>
          <w:tab/>
        </w:r>
        <w:r w:rsidR="005E17A8">
          <w:rPr>
            <w:noProof/>
            <w:webHidden/>
          </w:rPr>
          <w:fldChar w:fldCharType="begin"/>
        </w:r>
        <w:r w:rsidR="005E17A8">
          <w:rPr>
            <w:noProof/>
            <w:webHidden/>
          </w:rPr>
          <w:instrText xml:space="preserve"> PAGEREF _Toc72513556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735C8F8C" w14:textId="0516607E"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7" w:history="1">
        <w:r w:rsidR="005E17A8" w:rsidRPr="0007581D">
          <w:rPr>
            <w:rStyle w:val="Hyperlink"/>
            <w:noProof/>
          </w:rPr>
          <w:t>Figuur 21 - afschakelsnelheid met load en relais</w:t>
        </w:r>
        <w:r w:rsidR="005E17A8">
          <w:rPr>
            <w:noProof/>
            <w:webHidden/>
          </w:rPr>
          <w:tab/>
        </w:r>
        <w:r w:rsidR="005E17A8">
          <w:rPr>
            <w:noProof/>
            <w:webHidden/>
          </w:rPr>
          <w:fldChar w:fldCharType="begin"/>
        </w:r>
        <w:r w:rsidR="005E17A8">
          <w:rPr>
            <w:noProof/>
            <w:webHidden/>
          </w:rPr>
          <w:instrText xml:space="preserve"> PAGEREF _Toc72513557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40FBEB11" w14:textId="183D828F"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8" w:history="1">
        <w:r w:rsidR="005E17A8" w:rsidRPr="0007581D">
          <w:rPr>
            <w:rStyle w:val="Hyperlink"/>
            <w:noProof/>
          </w:rPr>
          <w:t>Figuur 22 - afschakelsnelheid met load en relais 5V</w:t>
        </w:r>
        <w:r w:rsidR="005E17A8">
          <w:rPr>
            <w:noProof/>
            <w:webHidden/>
          </w:rPr>
          <w:tab/>
        </w:r>
        <w:r w:rsidR="005E17A8">
          <w:rPr>
            <w:noProof/>
            <w:webHidden/>
          </w:rPr>
          <w:fldChar w:fldCharType="begin"/>
        </w:r>
        <w:r w:rsidR="005E17A8">
          <w:rPr>
            <w:noProof/>
            <w:webHidden/>
          </w:rPr>
          <w:instrText xml:space="preserve"> PAGEREF _Toc72513558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1B75B2BC" w14:textId="23B1DAA4"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59" w:history="1">
        <w:r w:rsidR="005E17A8" w:rsidRPr="0007581D">
          <w:rPr>
            <w:rStyle w:val="Hyperlink"/>
            <w:noProof/>
          </w:rPr>
          <w:t>Figuur 23 - eFuse analoog schema V0.2</w:t>
        </w:r>
        <w:r w:rsidR="005E17A8">
          <w:rPr>
            <w:noProof/>
            <w:webHidden/>
          </w:rPr>
          <w:tab/>
        </w:r>
        <w:r w:rsidR="005E17A8">
          <w:rPr>
            <w:noProof/>
            <w:webHidden/>
          </w:rPr>
          <w:fldChar w:fldCharType="begin"/>
        </w:r>
        <w:r w:rsidR="005E17A8">
          <w:rPr>
            <w:noProof/>
            <w:webHidden/>
          </w:rPr>
          <w:instrText xml:space="preserve"> PAGEREF _Toc72513559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0D569BAF" w14:textId="35EED3FF"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60" w:history="1">
        <w:r w:rsidR="005E17A8" w:rsidRPr="0007581D">
          <w:rPr>
            <w:rStyle w:val="Hyperlink"/>
            <w:noProof/>
          </w:rPr>
          <w:t>Figuur 24 - eFuse digitaal schema V0.2</w:t>
        </w:r>
        <w:r w:rsidR="005E17A8">
          <w:rPr>
            <w:noProof/>
            <w:webHidden/>
          </w:rPr>
          <w:tab/>
        </w:r>
        <w:r w:rsidR="005E17A8">
          <w:rPr>
            <w:noProof/>
            <w:webHidden/>
          </w:rPr>
          <w:fldChar w:fldCharType="begin"/>
        </w:r>
        <w:r w:rsidR="005E17A8">
          <w:rPr>
            <w:noProof/>
            <w:webHidden/>
          </w:rPr>
          <w:instrText xml:space="preserve"> PAGEREF _Toc72513560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4E9F43B1" w14:textId="7D137719"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61" w:history="1">
        <w:r w:rsidR="005E17A8" w:rsidRPr="0007581D">
          <w:rPr>
            <w:rStyle w:val="Hyperlink"/>
            <w:noProof/>
          </w:rPr>
          <w:t>Figuur 25 - front panel schema</w:t>
        </w:r>
        <w:r w:rsidR="005E17A8">
          <w:rPr>
            <w:noProof/>
            <w:webHidden/>
          </w:rPr>
          <w:tab/>
        </w:r>
        <w:r w:rsidR="005E17A8">
          <w:rPr>
            <w:noProof/>
            <w:webHidden/>
          </w:rPr>
          <w:fldChar w:fldCharType="begin"/>
        </w:r>
        <w:r w:rsidR="005E17A8">
          <w:rPr>
            <w:noProof/>
            <w:webHidden/>
          </w:rPr>
          <w:instrText xml:space="preserve"> PAGEREF _Toc72513561 \h </w:instrText>
        </w:r>
        <w:r w:rsidR="005E17A8">
          <w:rPr>
            <w:noProof/>
            <w:webHidden/>
          </w:rPr>
        </w:r>
        <w:r w:rsidR="005E17A8">
          <w:rPr>
            <w:noProof/>
            <w:webHidden/>
          </w:rPr>
          <w:fldChar w:fldCharType="separate"/>
        </w:r>
        <w:r w:rsidR="005E17A8">
          <w:rPr>
            <w:noProof/>
            <w:webHidden/>
          </w:rPr>
          <w:t>40</w:t>
        </w:r>
        <w:r w:rsidR="005E17A8">
          <w:rPr>
            <w:noProof/>
            <w:webHidden/>
          </w:rPr>
          <w:fldChar w:fldCharType="end"/>
        </w:r>
      </w:hyperlink>
    </w:p>
    <w:p w14:paraId="4EF4C334" w14:textId="22749A8C"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62" w:history="1">
        <w:r w:rsidR="005E17A8" w:rsidRPr="0007581D">
          <w:rPr>
            <w:rStyle w:val="Hyperlink"/>
            <w:noProof/>
          </w:rPr>
          <w:t>Figuur 26 - controller bord schema</w:t>
        </w:r>
        <w:r w:rsidR="005E17A8">
          <w:rPr>
            <w:noProof/>
            <w:webHidden/>
          </w:rPr>
          <w:tab/>
        </w:r>
        <w:r w:rsidR="005E17A8">
          <w:rPr>
            <w:noProof/>
            <w:webHidden/>
          </w:rPr>
          <w:fldChar w:fldCharType="begin"/>
        </w:r>
        <w:r w:rsidR="005E17A8">
          <w:rPr>
            <w:noProof/>
            <w:webHidden/>
          </w:rPr>
          <w:instrText xml:space="preserve"> PAGEREF _Toc72513562 \h </w:instrText>
        </w:r>
        <w:r w:rsidR="005E17A8">
          <w:rPr>
            <w:noProof/>
            <w:webHidden/>
          </w:rPr>
        </w:r>
        <w:r w:rsidR="005E17A8">
          <w:rPr>
            <w:noProof/>
            <w:webHidden/>
          </w:rPr>
          <w:fldChar w:fldCharType="separate"/>
        </w:r>
        <w:r w:rsidR="005E17A8">
          <w:rPr>
            <w:noProof/>
            <w:webHidden/>
          </w:rPr>
          <w:t>41</w:t>
        </w:r>
        <w:r w:rsidR="005E17A8">
          <w:rPr>
            <w:noProof/>
            <w:webHidden/>
          </w:rPr>
          <w:fldChar w:fldCharType="end"/>
        </w:r>
      </w:hyperlink>
    </w:p>
    <w:p w14:paraId="1EF17CEE" w14:textId="1B22F57B"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63" w:history="1">
        <w:r w:rsidR="005E17A8" w:rsidRPr="0007581D">
          <w:rPr>
            <w:rStyle w:val="Hyperlink"/>
            <w:noProof/>
          </w:rPr>
          <w:t>Figuur 27 – Assembly</w:t>
        </w:r>
        <w:r w:rsidR="005E17A8">
          <w:rPr>
            <w:noProof/>
            <w:webHidden/>
          </w:rPr>
          <w:tab/>
        </w:r>
        <w:r w:rsidR="005E17A8">
          <w:rPr>
            <w:noProof/>
            <w:webHidden/>
          </w:rPr>
          <w:fldChar w:fldCharType="begin"/>
        </w:r>
        <w:r w:rsidR="005E17A8">
          <w:rPr>
            <w:noProof/>
            <w:webHidden/>
          </w:rPr>
          <w:instrText xml:space="preserve"> PAGEREF _Toc72513563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152848A" w14:textId="477BB44A"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64" w:history="1">
        <w:r w:rsidR="005E17A8" w:rsidRPr="0007581D">
          <w:rPr>
            <w:rStyle w:val="Hyperlink"/>
            <w:noProof/>
          </w:rPr>
          <w:t>Figuur 28 - front panel UI</w:t>
        </w:r>
        <w:r w:rsidR="005E17A8">
          <w:rPr>
            <w:noProof/>
            <w:webHidden/>
          </w:rPr>
          <w:tab/>
        </w:r>
        <w:r w:rsidR="005E17A8">
          <w:rPr>
            <w:noProof/>
            <w:webHidden/>
          </w:rPr>
          <w:fldChar w:fldCharType="begin"/>
        </w:r>
        <w:r w:rsidR="005E17A8">
          <w:rPr>
            <w:noProof/>
            <w:webHidden/>
          </w:rPr>
          <w:instrText xml:space="preserve"> PAGEREF _Toc72513564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2C0AD30" w14:textId="45B35FF3" w:rsidR="001C4F92" w:rsidRDefault="001C4F92" w:rsidP="00102F37">
      <w:pPr>
        <w:pStyle w:val="Heading1"/>
        <w:numPr>
          <w:ilvl w:val="0"/>
          <w:numId w:val="0"/>
        </w:numPr>
      </w:pPr>
      <w:r>
        <w:fldChar w:fldCharType="end"/>
      </w:r>
      <w:r w:rsidR="00102F37">
        <w:t xml:space="preserve">lijst van tabellen </w:t>
      </w:r>
    </w:p>
    <w:p w14:paraId="1B1D9DCA" w14:textId="71401F97" w:rsidR="005E17A8" w:rsidRDefault="00102F37">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72513526" w:history="1">
        <w:r w:rsidR="005E17A8" w:rsidRPr="00F028B7">
          <w:rPr>
            <w:rStyle w:val="Hyperlink"/>
            <w:noProof/>
          </w:rPr>
          <w:t>Tabel 1 – IDE trade-off</w:t>
        </w:r>
        <w:r w:rsidR="005E17A8">
          <w:rPr>
            <w:noProof/>
            <w:webHidden/>
          </w:rPr>
          <w:tab/>
        </w:r>
        <w:r w:rsidR="005E17A8">
          <w:rPr>
            <w:noProof/>
            <w:webHidden/>
          </w:rPr>
          <w:fldChar w:fldCharType="begin"/>
        </w:r>
        <w:r w:rsidR="005E17A8">
          <w:rPr>
            <w:noProof/>
            <w:webHidden/>
          </w:rPr>
          <w:instrText xml:space="preserve"> PAGEREF _Toc72513526 \h </w:instrText>
        </w:r>
        <w:r w:rsidR="005E17A8">
          <w:rPr>
            <w:noProof/>
            <w:webHidden/>
          </w:rPr>
        </w:r>
        <w:r w:rsidR="005E17A8">
          <w:rPr>
            <w:noProof/>
            <w:webHidden/>
          </w:rPr>
          <w:fldChar w:fldCharType="separate"/>
        </w:r>
        <w:r w:rsidR="005E17A8">
          <w:rPr>
            <w:noProof/>
            <w:webHidden/>
          </w:rPr>
          <w:t>10</w:t>
        </w:r>
        <w:r w:rsidR="005E17A8">
          <w:rPr>
            <w:noProof/>
            <w:webHidden/>
          </w:rPr>
          <w:fldChar w:fldCharType="end"/>
        </w:r>
      </w:hyperlink>
    </w:p>
    <w:p w14:paraId="5A3B1411" w14:textId="17BE4D11"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27" w:history="1">
        <w:r w:rsidR="005E17A8" w:rsidRPr="00F028B7">
          <w:rPr>
            <w:rStyle w:val="Hyperlink"/>
            <w:noProof/>
          </w:rPr>
          <w:t>Tabel 2 - Prototype V0.1 coils</w:t>
        </w:r>
        <w:r w:rsidR="005E17A8">
          <w:rPr>
            <w:noProof/>
            <w:webHidden/>
          </w:rPr>
          <w:tab/>
        </w:r>
        <w:r w:rsidR="005E17A8">
          <w:rPr>
            <w:noProof/>
            <w:webHidden/>
          </w:rPr>
          <w:fldChar w:fldCharType="begin"/>
        </w:r>
        <w:r w:rsidR="005E17A8">
          <w:rPr>
            <w:noProof/>
            <w:webHidden/>
          </w:rPr>
          <w:instrText xml:space="preserve"> PAGEREF _Toc72513527 \h </w:instrText>
        </w:r>
        <w:r w:rsidR="005E17A8">
          <w:rPr>
            <w:noProof/>
            <w:webHidden/>
          </w:rPr>
        </w:r>
        <w:r w:rsidR="005E17A8">
          <w:rPr>
            <w:noProof/>
            <w:webHidden/>
          </w:rPr>
          <w:fldChar w:fldCharType="separate"/>
        </w:r>
        <w:r w:rsidR="005E17A8">
          <w:rPr>
            <w:noProof/>
            <w:webHidden/>
          </w:rPr>
          <w:t>12</w:t>
        </w:r>
        <w:r w:rsidR="005E17A8">
          <w:rPr>
            <w:noProof/>
            <w:webHidden/>
          </w:rPr>
          <w:fldChar w:fldCharType="end"/>
        </w:r>
      </w:hyperlink>
    </w:p>
    <w:p w14:paraId="277DA72B" w14:textId="430CD162"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28" w:history="1">
        <w:r w:rsidR="005E17A8" w:rsidRPr="00F028B7">
          <w:rPr>
            <w:rStyle w:val="Hyperlink"/>
            <w:noProof/>
          </w:rPr>
          <w:t>Tabel 3 - Prototype V0.2 coils</w:t>
        </w:r>
        <w:r w:rsidR="005E17A8">
          <w:rPr>
            <w:noProof/>
            <w:webHidden/>
          </w:rPr>
          <w:tab/>
        </w:r>
        <w:r w:rsidR="005E17A8">
          <w:rPr>
            <w:noProof/>
            <w:webHidden/>
          </w:rPr>
          <w:fldChar w:fldCharType="begin"/>
        </w:r>
        <w:r w:rsidR="005E17A8">
          <w:rPr>
            <w:noProof/>
            <w:webHidden/>
          </w:rPr>
          <w:instrText xml:space="preserve"> PAGEREF _Toc72513528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1A82F20B" w14:textId="22FD1A4E"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29" w:history="1">
        <w:r w:rsidR="005E17A8" w:rsidRPr="00F028B7">
          <w:rPr>
            <w:rStyle w:val="Hyperlink"/>
            <w:noProof/>
          </w:rPr>
          <w:t>Tabel 4 - Prototype V0.1 discrete inputs</w:t>
        </w:r>
        <w:r w:rsidR="005E17A8">
          <w:rPr>
            <w:noProof/>
            <w:webHidden/>
          </w:rPr>
          <w:tab/>
        </w:r>
        <w:r w:rsidR="005E17A8">
          <w:rPr>
            <w:noProof/>
            <w:webHidden/>
          </w:rPr>
          <w:fldChar w:fldCharType="begin"/>
        </w:r>
        <w:r w:rsidR="005E17A8">
          <w:rPr>
            <w:noProof/>
            <w:webHidden/>
          </w:rPr>
          <w:instrText xml:space="preserve"> PAGEREF _Toc72513529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2C8C462C" w14:textId="124B00E9"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0" w:history="1">
        <w:r w:rsidR="005E17A8" w:rsidRPr="00F028B7">
          <w:rPr>
            <w:rStyle w:val="Hyperlink"/>
            <w:noProof/>
          </w:rPr>
          <w:t>Tabel 5 - Prototype V0.2 discrete inputs</w:t>
        </w:r>
        <w:r w:rsidR="005E17A8">
          <w:rPr>
            <w:noProof/>
            <w:webHidden/>
          </w:rPr>
          <w:tab/>
        </w:r>
        <w:r w:rsidR="005E17A8">
          <w:rPr>
            <w:noProof/>
            <w:webHidden/>
          </w:rPr>
          <w:fldChar w:fldCharType="begin"/>
        </w:r>
        <w:r w:rsidR="005E17A8">
          <w:rPr>
            <w:noProof/>
            <w:webHidden/>
          </w:rPr>
          <w:instrText xml:space="preserve"> PAGEREF _Toc72513530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1C6CC5FA" w14:textId="3D511B96"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1" w:history="1">
        <w:r w:rsidR="005E17A8" w:rsidRPr="00F028B7">
          <w:rPr>
            <w:rStyle w:val="Hyperlink"/>
            <w:noProof/>
          </w:rPr>
          <w:t>Tabel 6 - eFuse ic trade-off</w:t>
        </w:r>
        <w:r w:rsidR="005E17A8">
          <w:rPr>
            <w:noProof/>
            <w:webHidden/>
          </w:rPr>
          <w:tab/>
        </w:r>
        <w:r w:rsidR="005E17A8">
          <w:rPr>
            <w:noProof/>
            <w:webHidden/>
          </w:rPr>
          <w:fldChar w:fldCharType="begin"/>
        </w:r>
        <w:r w:rsidR="005E17A8">
          <w:rPr>
            <w:noProof/>
            <w:webHidden/>
          </w:rPr>
          <w:instrText xml:space="preserve"> PAGEREF _Toc72513531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13F3BFF2" w14:textId="360E8A75"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2" w:history="1">
        <w:r w:rsidR="005E17A8" w:rsidRPr="00F028B7">
          <w:rPr>
            <w:rStyle w:val="Hyperlink"/>
            <w:noProof/>
          </w:rPr>
          <w:t>Tabel 7 - LCL-klassen</w:t>
        </w:r>
        <w:r w:rsidR="005E17A8">
          <w:rPr>
            <w:noProof/>
            <w:webHidden/>
          </w:rPr>
          <w:tab/>
        </w:r>
        <w:r w:rsidR="005E17A8">
          <w:rPr>
            <w:noProof/>
            <w:webHidden/>
          </w:rPr>
          <w:fldChar w:fldCharType="begin"/>
        </w:r>
        <w:r w:rsidR="005E17A8">
          <w:rPr>
            <w:noProof/>
            <w:webHidden/>
          </w:rPr>
          <w:instrText xml:space="preserve"> PAGEREF _Toc72513532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09175C44" w14:textId="162994B1"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3" w:history="1">
        <w:r w:rsidR="005E17A8" w:rsidRPr="00F028B7">
          <w:rPr>
            <w:rStyle w:val="Hyperlink"/>
            <w:noProof/>
          </w:rPr>
          <w:t>Tabel 8 - gemeten undervolt en overvolt punten</w:t>
        </w:r>
        <w:r w:rsidR="005E17A8">
          <w:rPr>
            <w:noProof/>
            <w:webHidden/>
          </w:rPr>
          <w:tab/>
        </w:r>
        <w:r w:rsidR="005E17A8">
          <w:rPr>
            <w:noProof/>
            <w:webHidden/>
          </w:rPr>
          <w:fldChar w:fldCharType="begin"/>
        </w:r>
        <w:r w:rsidR="005E17A8">
          <w:rPr>
            <w:noProof/>
            <w:webHidden/>
          </w:rPr>
          <w:instrText xml:space="preserve"> PAGEREF _Toc72513533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3B5CC4" w14:textId="20CC9367"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4" w:history="1">
        <w:r w:rsidR="005E17A8" w:rsidRPr="00F028B7">
          <w:rPr>
            <w:rStyle w:val="Hyperlink"/>
            <w:noProof/>
          </w:rPr>
          <w:t>Tabel 9 - gemeten stroom limieten</w:t>
        </w:r>
        <w:r w:rsidR="005E17A8">
          <w:rPr>
            <w:noProof/>
            <w:webHidden/>
          </w:rPr>
          <w:tab/>
        </w:r>
        <w:r w:rsidR="005E17A8">
          <w:rPr>
            <w:noProof/>
            <w:webHidden/>
          </w:rPr>
          <w:fldChar w:fldCharType="begin"/>
        </w:r>
        <w:r w:rsidR="005E17A8">
          <w:rPr>
            <w:noProof/>
            <w:webHidden/>
          </w:rPr>
          <w:instrText xml:space="preserve"> PAGEREF _Toc72513534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62B0A8" w14:textId="72B18BC2"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5" w:history="1">
        <w:r w:rsidR="005E17A8" w:rsidRPr="00F028B7">
          <w:rPr>
            <w:rStyle w:val="Hyperlink"/>
            <w:noProof/>
          </w:rPr>
          <w:t>Tabel 10 - LCL-klassen</w:t>
        </w:r>
        <w:r w:rsidR="005E17A8">
          <w:rPr>
            <w:noProof/>
            <w:webHidden/>
          </w:rPr>
          <w:tab/>
        </w:r>
        <w:r w:rsidR="005E17A8">
          <w:rPr>
            <w:noProof/>
            <w:webHidden/>
          </w:rPr>
          <w:fldChar w:fldCharType="begin"/>
        </w:r>
        <w:r w:rsidR="005E17A8">
          <w:rPr>
            <w:noProof/>
            <w:webHidden/>
          </w:rPr>
          <w:instrText xml:space="preserve"> PAGEREF _Toc72513535 \h </w:instrText>
        </w:r>
        <w:r w:rsidR="005E17A8">
          <w:rPr>
            <w:noProof/>
            <w:webHidden/>
          </w:rPr>
        </w:r>
        <w:r w:rsidR="005E17A8">
          <w:rPr>
            <w:noProof/>
            <w:webHidden/>
          </w:rPr>
          <w:fldChar w:fldCharType="separate"/>
        </w:r>
        <w:r w:rsidR="005E17A8">
          <w:rPr>
            <w:noProof/>
            <w:webHidden/>
          </w:rPr>
          <w:t>37</w:t>
        </w:r>
        <w:r w:rsidR="005E17A8">
          <w:rPr>
            <w:noProof/>
            <w:webHidden/>
          </w:rPr>
          <w:fldChar w:fldCharType="end"/>
        </w:r>
      </w:hyperlink>
    </w:p>
    <w:p w14:paraId="451FF49F" w14:textId="227B5720" w:rsidR="005E17A8" w:rsidRDefault="0084643B">
      <w:pPr>
        <w:pStyle w:val="TableofFigures"/>
        <w:tabs>
          <w:tab w:val="right" w:leader="dot" w:pos="8891"/>
        </w:tabs>
        <w:rPr>
          <w:rFonts w:asciiTheme="minorHAnsi" w:eastAsiaTheme="minorEastAsia" w:hAnsiTheme="minorHAnsi" w:cstheme="minorBidi"/>
          <w:noProof/>
          <w:sz w:val="22"/>
          <w:szCs w:val="22"/>
        </w:rPr>
      </w:pPr>
      <w:hyperlink w:anchor="_Toc72513536" w:history="1">
        <w:r w:rsidR="005E17A8" w:rsidRPr="00F028B7">
          <w:rPr>
            <w:rStyle w:val="Hyperlink"/>
            <w:noProof/>
          </w:rPr>
          <w:t xml:space="preserve">Tabel 11 - front </w:t>
        </w:r>
        <w:r w:rsidR="005E17A8" w:rsidRPr="00F028B7">
          <w:rPr>
            <w:rStyle w:val="Hyperlink"/>
            <w:noProof/>
            <w:lang w:val="en-US"/>
          </w:rPr>
          <w:t>panel leds layout</w:t>
        </w:r>
        <w:r w:rsidR="005E17A8">
          <w:rPr>
            <w:noProof/>
            <w:webHidden/>
          </w:rPr>
          <w:tab/>
        </w:r>
        <w:r w:rsidR="005E17A8">
          <w:rPr>
            <w:noProof/>
            <w:webHidden/>
          </w:rPr>
          <w:fldChar w:fldCharType="begin"/>
        </w:r>
        <w:r w:rsidR="005E17A8">
          <w:rPr>
            <w:noProof/>
            <w:webHidden/>
          </w:rPr>
          <w:instrText xml:space="preserve"> PAGEREF _Toc72513536 \h </w:instrText>
        </w:r>
        <w:r w:rsidR="005E17A8">
          <w:rPr>
            <w:noProof/>
            <w:webHidden/>
          </w:rPr>
        </w:r>
        <w:r w:rsidR="005E17A8">
          <w:rPr>
            <w:noProof/>
            <w:webHidden/>
          </w:rPr>
          <w:fldChar w:fldCharType="separate"/>
        </w:r>
        <w:r w:rsidR="005E17A8">
          <w:rPr>
            <w:noProof/>
            <w:webHidden/>
          </w:rPr>
          <w:t>43</w:t>
        </w:r>
        <w:r w:rsidR="005E17A8">
          <w:rPr>
            <w:noProof/>
            <w:webHidden/>
          </w:rPr>
          <w:fldChar w:fldCharType="end"/>
        </w:r>
      </w:hyperlink>
    </w:p>
    <w:p w14:paraId="7A350298" w14:textId="75F85E8F" w:rsidR="00102F37" w:rsidRPr="001C4F92" w:rsidRDefault="00102F37" w:rsidP="001C4F92">
      <w:r>
        <w:fldChar w:fldCharType="end"/>
      </w:r>
    </w:p>
    <w:bookmarkEnd w:id="524" w:displacedByCustomXml="next"/>
    <w:sdt>
      <w:sdtPr>
        <w:rPr>
          <w:b w:val="0"/>
          <w:smallCaps w:val="0"/>
          <w:kern w:val="0"/>
          <w:sz w:val="20"/>
        </w:rPr>
        <w:id w:val="-1800828593"/>
        <w:docPartObj>
          <w:docPartGallery w:val="Bibliographies"/>
          <w:docPartUnique/>
        </w:docPartObj>
      </w:sdt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Content>
            <w:p w14:paraId="0F8D2739" w14:textId="77777777" w:rsidR="005E17A8" w:rsidRDefault="00BE0E44" w:rsidP="005E17A8">
              <w:pPr>
                <w:pStyle w:val="Bibliography"/>
                <w:ind w:left="720" w:hanging="720"/>
                <w:rPr>
                  <w:noProof/>
                  <w:sz w:val="24"/>
                  <w:szCs w:val="24"/>
                </w:rPr>
              </w:pPr>
              <w:r>
                <w:rPr>
                  <w:bCs/>
                </w:rPr>
                <w:fldChar w:fldCharType="begin"/>
              </w:r>
              <w:r>
                <w:instrText xml:space="preserve"> BIBLIOGRAPHY </w:instrText>
              </w:r>
              <w:r>
                <w:rPr>
                  <w:bCs/>
                </w:rPr>
                <w:fldChar w:fldCharType="separate"/>
              </w:r>
              <w:r w:rsidR="005E17A8">
                <w:rPr>
                  <w:noProof/>
                </w:rPr>
                <w:t xml:space="preserve">Arduino. (sd). </w:t>
              </w:r>
              <w:r w:rsidR="005E17A8">
                <w:rPr>
                  <w:i/>
                  <w:iCs/>
                  <w:noProof/>
                </w:rPr>
                <w:t>Arduino Due.</w:t>
              </w:r>
              <w:r w:rsidR="005E17A8">
                <w:rPr>
                  <w:noProof/>
                </w:rPr>
                <w:t xml:space="preserve"> Opgehaald van https://store.arduino.cc/arduino-due</w:t>
              </w:r>
            </w:p>
            <w:p w14:paraId="35267EFD" w14:textId="77777777" w:rsidR="005E17A8" w:rsidRDefault="005E17A8" w:rsidP="005E17A8">
              <w:pPr>
                <w:pStyle w:val="Bibliography"/>
                <w:ind w:left="720" w:hanging="720"/>
                <w:rPr>
                  <w:noProof/>
                </w:rPr>
              </w:pPr>
              <w:r>
                <w:rPr>
                  <w:noProof/>
                </w:rPr>
                <w:t xml:space="preserve">Arduino. (sd). </w:t>
              </w:r>
              <w:r>
                <w:rPr>
                  <w:i/>
                  <w:iCs/>
                  <w:noProof/>
                </w:rPr>
                <w:t>arduino.cc</w:t>
              </w:r>
              <w:r>
                <w:rPr>
                  <w:noProof/>
                </w:rPr>
                <w:t>. Opgehaald van www.arduino.cc</w:t>
              </w:r>
            </w:p>
            <w:p w14:paraId="20E27C1D" w14:textId="77777777" w:rsidR="005E17A8" w:rsidRDefault="005E17A8" w:rsidP="005E17A8">
              <w:pPr>
                <w:pStyle w:val="Bibliography"/>
                <w:ind w:left="720" w:hanging="720"/>
                <w:rPr>
                  <w:noProof/>
                </w:rPr>
              </w:pPr>
              <w:r>
                <w:rPr>
                  <w:noProof/>
                </w:rPr>
                <w:t xml:space="preserve">Blocmans, I. (sd). </w:t>
              </w:r>
              <w:r>
                <w:rPr>
                  <w:i/>
                  <w:iCs/>
                  <w:noProof/>
                </w:rPr>
                <w:t>eFuse.</w:t>
              </w:r>
              <w:r>
                <w:rPr>
                  <w:noProof/>
                </w:rPr>
                <w:t xml:space="preserve"> Opgehaald van GitHub: https://github.com/Ian-Blockmans/efuse</w:t>
              </w:r>
            </w:p>
            <w:p w14:paraId="2BC033F6" w14:textId="77777777" w:rsidR="005E17A8" w:rsidRDefault="005E17A8" w:rsidP="005E17A8">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07962C87" w14:textId="77777777" w:rsidR="005E17A8" w:rsidRDefault="005E17A8" w:rsidP="005E17A8">
              <w:pPr>
                <w:pStyle w:val="Bibliography"/>
                <w:ind w:left="720" w:hanging="720"/>
                <w:rPr>
                  <w:noProof/>
                </w:rPr>
              </w:pPr>
              <w:r>
                <w:rPr>
                  <w:noProof/>
                </w:rPr>
                <w:t xml:space="preserve">cppcheck. (sd). </w:t>
              </w:r>
              <w:r>
                <w:rPr>
                  <w:i/>
                  <w:iCs/>
                  <w:noProof/>
                </w:rPr>
                <w:t>cppcheck.</w:t>
              </w:r>
              <w:r>
                <w:rPr>
                  <w:noProof/>
                </w:rPr>
                <w:t xml:space="preserve"> Opgehaald van http://cppcheck.net/</w:t>
              </w:r>
            </w:p>
            <w:p w14:paraId="2736E773" w14:textId="77777777" w:rsidR="005E17A8" w:rsidRDefault="005E17A8" w:rsidP="005E17A8">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0059E74B" w14:textId="77777777" w:rsidR="005E17A8" w:rsidRPr="0084643B" w:rsidRDefault="005E17A8" w:rsidP="005E17A8">
              <w:pPr>
                <w:pStyle w:val="Bibliography"/>
                <w:ind w:left="720" w:hanging="720"/>
                <w:rPr>
                  <w:noProof/>
                  <w:lang w:val="en-US"/>
                  <w:rPrChange w:id="525" w:author="Donald Heyman" w:date="2021-05-26T09:21:00Z">
                    <w:rPr>
                      <w:noProof/>
                    </w:rPr>
                  </w:rPrChange>
                </w:rPr>
              </w:pPr>
              <w:r w:rsidRPr="0084643B">
                <w:rPr>
                  <w:noProof/>
                  <w:lang w:val="en-US"/>
                  <w:rPrChange w:id="526" w:author="Donald Heyman" w:date="2021-05-26T09:21:00Z">
                    <w:rPr>
                      <w:noProof/>
                    </w:rPr>
                  </w:rPrChange>
                </w:rPr>
                <w:t>ECCS. (sd). Opgehaald van European Cooperation for Space Standardization: https://ecss.nl/standard/ecss-e-st-20-20c-space-engineering-electrical-design-and-interface-requirements-for-power-supply-15-april-2016-2/</w:t>
              </w:r>
            </w:p>
            <w:p w14:paraId="140AEAC9" w14:textId="77777777" w:rsidR="005E17A8" w:rsidRDefault="005E17A8" w:rsidP="005E17A8">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01DDDFE4" w14:textId="77777777" w:rsidR="005E17A8" w:rsidRDefault="005E17A8" w:rsidP="005E17A8">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37E2D885" w14:textId="77777777" w:rsidR="005E17A8" w:rsidRDefault="005E17A8" w:rsidP="005E17A8">
              <w:pPr>
                <w:pStyle w:val="Bibliography"/>
                <w:ind w:left="720" w:hanging="720"/>
                <w:rPr>
                  <w:noProof/>
                </w:rPr>
              </w:pPr>
              <w:r>
                <w:rPr>
                  <w:noProof/>
                </w:rPr>
                <w:t>Modbus. (sd). Opgehaald van https://modbus.org/</w:t>
              </w:r>
            </w:p>
            <w:p w14:paraId="1499362D" w14:textId="77777777" w:rsidR="005E17A8" w:rsidRDefault="005E17A8" w:rsidP="005E17A8">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54C02075" w14:textId="77777777" w:rsidR="005E17A8" w:rsidRDefault="005E17A8" w:rsidP="005E17A8">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69AA069D" w14:textId="77777777" w:rsidR="005E17A8" w:rsidRDefault="005E17A8" w:rsidP="005E17A8">
              <w:pPr>
                <w:pStyle w:val="Bibliography"/>
                <w:ind w:left="720" w:hanging="720"/>
                <w:rPr>
                  <w:noProof/>
                </w:rPr>
              </w:pPr>
              <w:r>
                <w:rPr>
                  <w:noProof/>
                </w:rPr>
                <w:t>PlatformIO. (sd). Opgehaald van platformio.org.</w:t>
              </w:r>
            </w:p>
            <w:p w14:paraId="3ACC9445" w14:textId="77777777" w:rsidR="005E17A8" w:rsidRDefault="005E17A8" w:rsidP="005E17A8">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5560EFBC" w14:textId="77777777" w:rsidR="005E17A8" w:rsidRDefault="005E17A8" w:rsidP="005E17A8">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02D9E2E1" w14:textId="77777777" w:rsidR="005E17A8" w:rsidRDefault="005E17A8" w:rsidP="005E17A8">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7BE19492" w14:textId="77777777" w:rsidR="005E17A8" w:rsidRDefault="005E17A8" w:rsidP="005E17A8">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180DA625" w14:textId="77777777" w:rsidR="005E17A8" w:rsidRDefault="005E17A8" w:rsidP="005E17A8">
              <w:pPr>
                <w:pStyle w:val="Bibliography"/>
                <w:ind w:left="720" w:hanging="720"/>
                <w:rPr>
                  <w:noProof/>
                </w:rPr>
              </w:pPr>
              <w:r>
                <w:rPr>
                  <w:noProof/>
                </w:rPr>
                <w:t xml:space="preserve">Texas Instruments. (sd). </w:t>
              </w:r>
              <w:r>
                <w:rPr>
                  <w:i/>
                  <w:iCs/>
                  <w:noProof/>
                </w:rPr>
                <w:t>TPS2663x.</w:t>
              </w:r>
              <w:r>
                <w:rPr>
                  <w:noProof/>
                </w:rPr>
                <w:t xml:space="preserve"> Opgehaald van https://www.ti.com/product/TPS2663</w:t>
              </w:r>
            </w:p>
            <w:p w14:paraId="5EABA2A5" w14:textId="77777777" w:rsidR="005E17A8" w:rsidRDefault="005E17A8" w:rsidP="005E17A8">
              <w:pPr>
                <w:pStyle w:val="Bibliography"/>
                <w:ind w:left="720" w:hanging="720"/>
                <w:rPr>
                  <w:noProof/>
                </w:rPr>
              </w:pPr>
              <w:r>
                <w:rPr>
                  <w:noProof/>
                </w:rPr>
                <w:t xml:space="preserve">Wikipedia. (sd). </w:t>
              </w:r>
              <w:r>
                <w:rPr>
                  <w:i/>
                  <w:iCs/>
                  <w:noProof/>
                </w:rPr>
                <w:t>USB 2.0 Power.</w:t>
              </w:r>
              <w:r>
                <w:rPr>
                  <w:noProof/>
                </w:rPr>
                <w:t xml:space="preserve"> Opgehaald van https://en.wikipedia.org/wiki/USB#Power</w:t>
              </w:r>
            </w:p>
            <w:p w14:paraId="798B7F89" w14:textId="77777777" w:rsidR="005E17A8" w:rsidRDefault="005E17A8" w:rsidP="005E17A8">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5E17A8">
              <w:r>
                <w:rPr>
                  <w:b/>
                  <w:bCs/>
                  <w:noProof/>
                </w:rPr>
                <w:fldChar w:fldCharType="end"/>
              </w:r>
            </w:p>
          </w:sdtContent>
        </w:sdt>
      </w:sdtContent>
    </w:sdt>
    <w:p w14:paraId="2FAE4A8C" w14:textId="1AA70AD8" w:rsidR="004C369C" w:rsidRPr="0084643B" w:rsidRDefault="0084643B" w:rsidP="008F175F">
      <w:pPr>
        <w:rPr>
          <w:lang w:val="en-US"/>
          <w:rPrChange w:id="527" w:author="Donald Heyman" w:date="2021-05-26T09:21:00Z">
            <w:rPr/>
          </w:rPrChange>
        </w:rPr>
      </w:pPr>
      <w:sdt>
        <w:sdtPr>
          <w:id w:val="693424859"/>
          <w:citation/>
        </w:sdtPr>
        <w:sdtContent>
          <w:r w:rsidR="00821C35">
            <w:fldChar w:fldCharType="begin"/>
          </w:r>
          <w:r w:rsidR="00821C35" w:rsidRPr="0084643B">
            <w:rPr>
              <w:lang w:val="en-US"/>
              <w:rPrChange w:id="528" w:author="Donald Heyman" w:date="2021-05-26T09:21:00Z">
                <w:rPr/>
              </w:rPrChange>
            </w:rPr>
            <w:instrText xml:space="preserve"> CITATION TPS2663x \l 2067 </w:instrText>
          </w:r>
          <w:r w:rsidR="00821C35">
            <w:fldChar w:fldCharType="separate"/>
          </w:r>
          <w:r w:rsidR="00821C35" w:rsidRPr="0084643B">
            <w:rPr>
              <w:noProof/>
              <w:lang w:val="en-US"/>
              <w:rPrChange w:id="529" w:author="Donald Heyman" w:date="2021-05-26T09:21:00Z">
                <w:rPr>
                  <w:noProof/>
                </w:rPr>
              </w:rPrChange>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Pr="0084643B" w:rsidRDefault="0084643B" w:rsidP="008F175F">
      <w:pPr>
        <w:rPr>
          <w:lang w:val="en-US"/>
          <w:rPrChange w:id="530" w:author="Donald Heyman" w:date="2021-05-26T09:21:00Z">
            <w:rPr/>
          </w:rPrChange>
        </w:rPr>
      </w:pPr>
      <w:sdt>
        <w:sdtPr>
          <w:id w:val="-1624295758"/>
          <w:citation/>
        </w:sdtPr>
        <w:sdtContent>
          <w:r w:rsidR="00821C35">
            <w:fldChar w:fldCharType="begin"/>
          </w:r>
          <w:r w:rsidR="00821C35" w:rsidRPr="0084643B">
            <w:rPr>
              <w:lang w:val="en-US"/>
              <w:rPrChange w:id="531" w:author="Donald Heyman" w:date="2021-05-26T09:21:00Z">
                <w:rPr/>
              </w:rPrChange>
            </w:rPr>
            <w:instrText xml:space="preserve"> CITATION CSD19537Q3 \l 2067 </w:instrText>
          </w:r>
          <w:r w:rsidR="00821C35">
            <w:fldChar w:fldCharType="separate"/>
          </w:r>
          <w:r w:rsidR="00821C35" w:rsidRPr="0084643B">
            <w:rPr>
              <w:noProof/>
              <w:lang w:val="en-US"/>
              <w:rPrChange w:id="532" w:author="Donald Heyman" w:date="2021-05-26T09:21:00Z">
                <w:rPr>
                  <w:noProof/>
                </w:rPr>
              </w:rPrChange>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Pr="0084643B" w:rsidRDefault="0084643B" w:rsidP="008F175F">
      <w:pPr>
        <w:rPr>
          <w:lang w:val="en-US"/>
          <w:rPrChange w:id="533" w:author="Donald Heyman" w:date="2021-05-26T09:21:00Z">
            <w:rPr/>
          </w:rPrChange>
        </w:rPr>
      </w:pPr>
      <w:sdt>
        <w:sdtPr>
          <w:id w:val="787928266"/>
          <w:citation/>
        </w:sdtPr>
        <w:sdtContent>
          <w:r w:rsidR="00821C35">
            <w:fldChar w:fldCharType="begin"/>
          </w:r>
          <w:r w:rsidR="00821C35" w:rsidRPr="0084643B">
            <w:rPr>
              <w:lang w:val="en-US"/>
              <w:rPrChange w:id="534" w:author="Donald Heyman" w:date="2021-05-26T09:21:00Z">
                <w:rPr/>
              </w:rPrChange>
            </w:rPr>
            <w:instrText xml:space="preserve"> CITATION SMCJ58CAHF \l 2067 </w:instrText>
          </w:r>
          <w:r w:rsidR="00821C35">
            <w:fldChar w:fldCharType="separate"/>
          </w:r>
          <w:r w:rsidR="00821C35" w:rsidRPr="0084643B">
            <w:rPr>
              <w:noProof/>
              <w:lang w:val="en-US"/>
              <w:rPrChange w:id="535" w:author="Donald Heyman" w:date="2021-05-26T09:21:00Z">
                <w:rPr>
                  <w:noProof/>
                </w:rPr>
              </w:rPrChange>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84643B" w:rsidP="008F175F">
      <w:sdt>
        <w:sdtPr>
          <w:id w:val="-754130957"/>
          <w:citation/>
        </w:sdt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3F3E499E" w14:textId="5E1C10D1" w:rsidR="004C369C" w:rsidRDefault="0084643B" w:rsidP="008F175F">
      <w:sdt>
        <w:sdtPr>
          <w:id w:val="940573137"/>
          <w:citation/>
        </w:sdt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p w14:paraId="646DF3B2" w14:textId="57F7F44F" w:rsidR="004C369C" w:rsidRPr="00633FAF" w:rsidRDefault="00633FAF" w:rsidP="008F175F">
      <w:proofErr w:type="spellStart"/>
      <w:r>
        <w:rPr>
          <w:rFonts w:ascii="Consolas" w:hAnsi="Consolas" w:cs="Times New Roman"/>
          <w:color w:val="AF00DB"/>
          <w:sz w:val="21"/>
          <w:szCs w:val="21"/>
        </w:rPr>
        <w:t>Insert</w:t>
      </w:r>
      <w:proofErr w:type="spellEnd"/>
      <w:r>
        <w:rPr>
          <w:rFonts w:ascii="Consolas" w:hAnsi="Consolas" w:cs="Times New Roman"/>
          <w:color w:val="AF00DB"/>
          <w:sz w:val="21"/>
          <w:szCs w:val="21"/>
        </w:rPr>
        <w:t xml:space="preserve"> code </w:t>
      </w:r>
      <w:proofErr w:type="spellStart"/>
      <w:r>
        <w:rPr>
          <w:rFonts w:ascii="Consolas" w:hAnsi="Consolas" w:cs="Times New Roman"/>
          <w:color w:val="AF00DB"/>
          <w:sz w:val="21"/>
          <w:szCs w:val="21"/>
        </w:rPr>
        <w:t>here</w:t>
      </w:r>
      <w:proofErr w:type="spellEnd"/>
    </w:p>
    <w:sectPr w:rsidR="004C369C" w:rsidRPr="00633FAF" w:rsidSect="007755B1">
      <w:headerReference w:type="default" r:id="rId55"/>
      <w:pgSz w:w="11906" w:h="16838" w:code="9"/>
      <w:pgMar w:top="1134" w:right="1134" w:bottom="1134" w:left="1871" w:header="709" w:footer="709" w:gutter="0"/>
      <w:pgNumType w:start="3"/>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onald Heyman" w:date="2021-05-26T09:46:00Z" w:initials="DH">
    <w:p w14:paraId="6EC46FDA" w14:textId="261D1578" w:rsidR="00CD05A0" w:rsidRDefault="00CD05A0">
      <w:pPr>
        <w:pStyle w:val="CommentText"/>
      </w:pPr>
      <w:r>
        <w:rPr>
          <w:rStyle w:val="CommentReference"/>
        </w:rPr>
        <w:annotationRef/>
      </w:r>
      <w:r w:rsidR="00CC216B">
        <w:rPr>
          <w:noProof/>
        </w:rPr>
        <w:t>ik zou dat niet nog eens vermelden. Ik heb dit tro</w:t>
      </w:r>
      <w:r w:rsidR="00CC216B">
        <w:rPr>
          <w:noProof/>
        </w:rPr>
        <w:t>uwens ook niet te laat ingedien</w:t>
      </w:r>
      <w:r w:rsidR="00CC216B">
        <w:rPr>
          <w:noProof/>
        </w:rPr>
        <w:t>d</w:t>
      </w:r>
      <w:r w:rsidR="00CC216B">
        <w:rPr>
          <w:noProof/>
        </w:rPr>
        <w:t xml:space="preserve"> dat was HR</w:t>
      </w:r>
      <w:r w:rsidR="00CC216B">
        <w:rPr>
          <w:noProof/>
        </w:rPr>
        <w:t xml:space="preserve">. Ik zou eerder </w:t>
      </w:r>
      <w:r w:rsidR="00CC216B">
        <w:rPr>
          <w:noProof/>
        </w:rPr>
        <w:t>ook</w:t>
      </w:r>
      <w:r w:rsidR="00CC216B">
        <w:rPr>
          <w:noProof/>
        </w:rPr>
        <w:t xml:space="preserve"> iets positief vertellen over het on</w:t>
      </w:r>
      <w:r w:rsidR="00CC216B">
        <w:rPr>
          <w:noProof/>
        </w:rPr>
        <w:t xml:space="preserve">derwerp eFuse. </w:t>
      </w:r>
      <w:r w:rsidR="00CC216B">
        <w:rPr>
          <w:noProof/>
        </w:rPr>
        <w:t xml:space="preserve">'Het </w:t>
      </w:r>
      <w:r w:rsidR="00CC216B">
        <w:rPr>
          <w:noProof/>
        </w:rPr>
        <w:t xml:space="preserve">onderwerp </w:t>
      </w:r>
      <w:r w:rsidR="00CC216B">
        <w:rPr>
          <w:noProof/>
        </w:rPr>
        <w:t>sprak mij aan omdat ...'</w:t>
      </w:r>
    </w:p>
  </w:comment>
  <w:comment w:id="26" w:author="Donald Heyman" w:date="2021-05-26T09:55:00Z" w:initials="DH">
    <w:p w14:paraId="1DC5D1E8" w14:textId="49126608" w:rsidR="0060388A" w:rsidRDefault="0060388A">
      <w:pPr>
        <w:pStyle w:val="CommentText"/>
      </w:pPr>
      <w:r>
        <w:rPr>
          <w:rStyle w:val="CommentReference"/>
        </w:rPr>
        <w:annotationRef/>
      </w:r>
      <w:r w:rsidR="00CC216B">
        <w:rPr>
          <w:noProof/>
        </w:rPr>
        <w:t>referentie naar ECSS document toevoegen.</w:t>
      </w:r>
    </w:p>
  </w:comment>
  <w:comment w:id="50" w:author="Donald Heyman" w:date="2021-05-26T09:58:00Z" w:initials="DH">
    <w:p w14:paraId="06684B15" w14:textId="5A914736" w:rsidR="0060388A" w:rsidRDefault="0060388A">
      <w:pPr>
        <w:pStyle w:val="CommentText"/>
      </w:pPr>
      <w:r>
        <w:rPr>
          <w:rStyle w:val="CommentReference"/>
        </w:rPr>
        <w:annotationRef/>
      </w:r>
      <w:r w:rsidR="00CC216B">
        <w:rPr>
          <w:noProof/>
        </w:rPr>
        <w:t>Ik zou hier ook een referentie naar een tabel in j</w:t>
      </w:r>
      <w:r w:rsidR="00CC216B">
        <w:rPr>
          <w:noProof/>
        </w:rPr>
        <w:t>e thesis zetten met de</w:t>
      </w:r>
      <w:r w:rsidR="00CC216B">
        <w:rPr>
          <w:noProof/>
        </w:rPr>
        <w:t xml:space="preserve"> LCL</w:t>
      </w:r>
      <w:r w:rsidR="00CC216B">
        <w:rPr>
          <w:noProof/>
        </w:rPr>
        <w:t xml:space="preserve"> karake</w:t>
      </w:r>
      <w:r w:rsidR="00CC216B">
        <w:rPr>
          <w:noProof/>
        </w:rPr>
        <w:t>ristieken</w:t>
      </w:r>
    </w:p>
  </w:comment>
  <w:comment w:id="61" w:author="Donald Heyman" w:date="2021-05-26T10:02:00Z" w:initials="DH">
    <w:p w14:paraId="76A41D24" w14:textId="70F7C7E5" w:rsidR="0060388A" w:rsidRDefault="0060388A">
      <w:pPr>
        <w:pStyle w:val="CommentText"/>
      </w:pPr>
      <w:r>
        <w:rPr>
          <w:rStyle w:val="CommentReference"/>
        </w:rPr>
        <w:annotationRef/>
      </w:r>
      <w:r w:rsidR="00CC216B">
        <w:rPr>
          <w:noProof/>
        </w:rPr>
        <w:t xml:space="preserve">je kan vermelden dat het bestellen van de componenten </w:t>
      </w:r>
      <w:r w:rsidR="00CC216B">
        <w:rPr>
          <w:noProof/>
        </w:rPr>
        <w:t xml:space="preserve">door Antwerp Space </w:t>
      </w:r>
      <w:r w:rsidR="00CC216B">
        <w:rPr>
          <w:noProof/>
        </w:rPr>
        <w:t>langer duurde dan verw</w:t>
      </w:r>
      <w:r w:rsidR="00CC216B">
        <w:rPr>
          <w:noProof/>
        </w:rPr>
        <w:t>a</w:t>
      </w:r>
      <w:r w:rsidR="00CC216B">
        <w:rPr>
          <w:noProof/>
        </w:rPr>
        <w:t>cht</w:t>
      </w:r>
      <w:r w:rsidR="00CC216B">
        <w:rPr>
          <w:noProof/>
        </w:rPr>
        <w:t xml:space="preserve">. Ik zou ook positiver eindigen -&gt; de laatste weken van </w:t>
      </w:r>
      <w:r w:rsidR="00CC216B">
        <w:rPr>
          <w:noProof/>
        </w:rPr>
        <w:t>deze</w:t>
      </w:r>
      <w:r w:rsidR="00CC216B">
        <w:rPr>
          <w:noProof/>
        </w:rPr>
        <w:t xml:space="preserve"> stage werk ik </w:t>
      </w:r>
      <w:r w:rsidR="00CC216B">
        <w:rPr>
          <w:noProof/>
        </w:rPr>
        <w:t xml:space="preserve">aan het vervolledigen van </w:t>
      </w:r>
      <w:r w:rsidR="00CC216B">
        <w:rPr>
          <w:noProof/>
        </w:rPr>
        <w:t>het finale product met de beschikbare componenten.</w:t>
      </w:r>
    </w:p>
  </w:comment>
  <w:comment w:id="246" w:author="Donald Heyman" w:date="2021-05-26T12:13:00Z" w:initials="DH">
    <w:p w14:paraId="294245F8" w14:textId="6E82FF47" w:rsidR="001D4540" w:rsidRDefault="001D4540">
      <w:pPr>
        <w:pStyle w:val="CommentText"/>
      </w:pPr>
      <w:r>
        <w:rPr>
          <w:rStyle w:val="CommentReference"/>
        </w:rPr>
        <w:annotationRef/>
      </w:r>
      <w:r w:rsidR="00CC216B">
        <w:rPr>
          <w:noProof/>
        </w:rPr>
        <w:t>verwijzing ECSS document</w:t>
      </w:r>
    </w:p>
  </w:comment>
  <w:comment w:id="247" w:author="Donald Heyman" w:date="2021-05-26T12:14:00Z" w:initials="DH">
    <w:p w14:paraId="1BBCF22A" w14:textId="3AA2FDCA" w:rsidR="001D4540" w:rsidRDefault="001D4540">
      <w:pPr>
        <w:pStyle w:val="CommentText"/>
      </w:pPr>
      <w:r>
        <w:rPr>
          <w:rStyle w:val="CommentReference"/>
        </w:rPr>
        <w:annotationRef/>
      </w:r>
      <w:r w:rsidR="00CC216B">
        <w:rPr>
          <w:noProof/>
        </w:rPr>
        <w:t>partn</w:t>
      </w:r>
      <w:r w:rsidR="00CC216B">
        <w:rPr>
          <w:noProof/>
        </w:rPr>
        <w:t>ummer, productnaam?</w:t>
      </w:r>
    </w:p>
  </w:comment>
  <w:comment w:id="248" w:author="Donald Heyman" w:date="2021-05-26T12:15:00Z" w:initials="DH">
    <w:p w14:paraId="4C5C4130" w14:textId="77777777" w:rsidR="001D4540" w:rsidRDefault="001D4540">
      <w:pPr>
        <w:pStyle w:val="CommentText"/>
        <w:rPr>
          <w:noProof/>
        </w:rPr>
      </w:pPr>
      <w:r>
        <w:rPr>
          <w:rStyle w:val="CommentReference"/>
        </w:rPr>
        <w:annotationRef/>
      </w:r>
      <w:r w:rsidR="00CC216B">
        <w:rPr>
          <w:noProof/>
        </w:rPr>
        <w:t>Nog aangeven wat je hebt kunnen implementeren of uitwerken</w:t>
      </w:r>
    </w:p>
    <w:p w14:paraId="3994F301" w14:textId="67769C6F" w:rsidR="001D4540" w:rsidRDefault="001D4540">
      <w:pPr>
        <w:pStyle w:val="CommentText"/>
      </w:pPr>
    </w:p>
  </w:comment>
  <w:comment w:id="259" w:author="Donald Heyman" w:date="2021-05-26T12:25:00Z" w:initials="DH">
    <w:p w14:paraId="586918BF" w14:textId="52E73113" w:rsidR="0045455F" w:rsidRDefault="0045455F">
      <w:pPr>
        <w:pStyle w:val="CommentText"/>
      </w:pPr>
      <w:r>
        <w:rPr>
          <w:rStyle w:val="CommentReference"/>
        </w:rPr>
        <w:annotationRef/>
      </w:r>
      <w:r w:rsidR="00CC216B">
        <w:rPr>
          <w:noProof/>
        </w:rPr>
        <w:t xml:space="preserve">Beetje </w:t>
      </w:r>
      <w:r w:rsidR="00CC216B">
        <w:rPr>
          <w:noProof/>
        </w:rPr>
        <w:t>uitleg</w:t>
      </w:r>
    </w:p>
  </w:comment>
  <w:comment w:id="310" w:author="Donald Heyman" w:date="2021-05-26T12:16:00Z" w:initials="DH">
    <w:p w14:paraId="78497221" w14:textId="36C2EA20" w:rsidR="001D4540" w:rsidRDefault="001D4540">
      <w:pPr>
        <w:pStyle w:val="CommentText"/>
      </w:pPr>
      <w:r>
        <w:rPr>
          <w:rStyle w:val="CommentReference"/>
        </w:rPr>
        <w:annotationRef/>
      </w:r>
      <w:r w:rsidR="00CC216B">
        <w:rPr>
          <w:noProof/>
        </w:rPr>
        <w:t xml:space="preserve">Wat is dit </w:t>
      </w:r>
      <w:r w:rsidR="00CC216B">
        <w:rPr>
          <w:noProof/>
        </w:rPr>
        <w:t>j</w:t>
      </w:r>
      <w:r w:rsidR="00CC216B">
        <w:rPr>
          <w:noProof/>
        </w:rPr>
        <w:t>uist?</w:t>
      </w:r>
      <w:r w:rsidR="00CC216B">
        <w:rPr>
          <w:noProof/>
        </w:rPr>
        <w:t xml:space="preserve"> No af te werken?</w:t>
      </w:r>
    </w:p>
  </w:comment>
  <w:comment w:id="313" w:author="Donald Heyman" w:date="2021-05-26T12:16:00Z" w:initials="DH">
    <w:p w14:paraId="451F4ABA" w14:textId="5C828FA5" w:rsidR="001D4540" w:rsidRDefault="001D4540">
      <w:pPr>
        <w:pStyle w:val="CommentText"/>
      </w:pPr>
      <w:r>
        <w:rPr>
          <w:rStyle w:val="CommentReference"/>
        </w:rPr>
        <w:annotationRef/>
      </w:r>
      <w:r w:rsidR="00CC216B">
        <w:rPr>
          <w:noProof/>
        </w:rPr>
        <w:t>Nog geen figuur?</w:t>
      </w:r>
    </w:p>
  </w:comment>
  <w:comment w:id="314" w:author="Donald Heyman" w:date="2021-05-26T12:28:00Z" w:initials="DH">
    <w:p w14:paraId="26DC5C7D" w14:textId="6ED4DBB5" w:rsidR="0045455F" w:rsidRDefault="0045455F">
      <w:pPr>
        <w:pStyle w:val="CommentText"/>
      </w:pPr>
      <w:r>
        <w:rPr>
          <w:rStyle w:val="CommentReference"/>
        </w:rPr>
        <w:annotationRef/>
      </w:r>
      <w:r w:rsidR="00CC216B">
        <w:rPr>
          <w:noProof/>
        </w:rPr>
        <w:t>Voorbeeld van fout die gevonden werd</w:t>
      </w:r>
    </w:p>
  </w:comment>
  <w:comment w:id="316" w:author="Donald Heyman" w:date="2021-05-26T12:27:00Z" w:initials="DH">
    <w:p w14:paraId="7F89D7FF" w14:textId="66304F11" w:rsidR="0045455F" w:rsidRDefault="00CC216B">
      <w:pPr>
        <w:pStyle w:val="CommentText"/>
      </w:pPr>
      <w:r>
        <w:rPr>
          <w:noProof/>
        </w:rPr>
        <w:t>Schrijffout</w:t>
      </w:r>
      <w:r w:rsidR="0045455F">
        <w:rPr>
          <w:rStyle w:val="CommentReference"/>
        </w:rPr>
        <w:annotationRef/>
      </w:r>
    </w:p>
  </w:comment>
  <w:comment w:id="339" w:author="Donald Heyman" w:date="2021-05-26T12:30:00Z" w:initials="DH">
    <w:p w14:paraId="01EB83F7" w14:textId="43323EFF" w:rsidR="0045455F" w:rsidRDefault="0045455F">
      <w:pPr>
        <w:pStyle w:val="CommentText"/>
      </w:pPr>
      <w:r>
        <w:rPr>
          <w:rStyle w:val="CommentReference"/>
        </w:rPr>
        <w:annotationRef/>
      </w:r>
      <w:r w:rsidR="00CC216B">
        <w:rPr>
          <w:noProof/>
        </w:rPr>
        <w:t>COM poort selecteren</w:t>
      </w:r>
    </w:p>
  </w:comment>
  <w:comment w:id="366" w:author="Donald Heyman" w:date="2021-05-26T12:18:00Z" w:initials="DH">
    <w:p w14:paraId="4B39373D" w14:textId="6D0901EA" w:rsidR="001D4540" w:rsidRDefault="001D4540">
      <w:pPr>
        <w:pStyle w:val="CommentText"/>
      </w:pPr>
      <w:r>
        <w:rPr>
          <w:rStyle w:val="CommentReference"/>
        </w:rPr>
        <w:annotationRef/>
      </w:r>
      <w:r w:rsidR="00CC216B">
        <w:rPr>
          <w:noProof/>
        </w:rPr>
        <w:t>woordkeuze?</w:t>
      </w:r>
    </w:p>
  </w:comment>
  <w:comment w:id="448" w:author="Donald Heyman" w:date="2021-05-26T12:35:00Z" w:initials="DH">
    <w:p w14:paraId="0CF16FB1" w14:textId="25569AF1" w:rsidR="00CC216B" w:rsidRDefault="00CC216B">
      <w:pPr>
        <w:pStyle w:val="CommentText"/>
      </w:pPr>
      <w:r>
        <w:rPr>
          <w:rStyle w:val="CommentReference"/>
        </w:rPr>
        <w:annotationRef/>
      </w:r>
      <w:r>
        <w:rPr>
          <w:noProof/>
        </w:rPr>
        <w:t>Duidelijk vermelden wat een limiet is en wat gemeten is en eventueel ook Pass/Fail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C46FDA" w15:done="0"/>
  <w15:commentEx w15:paraId="1DC5D1E8" w15:done="0"/>
  <w15:commentEx w15:paraId="06684B15" w15:done="0"/>
  <w15:commentEx w15:paraId="76A41D24" w15:done="0"/>
  <w15:commentEx w15:paraId="294245F8" w15:done="0"/>
  <w15:commentEx w15:paraId="1BBCF22A" w15:done="0"/>
  <w15:commentEx w15:paraId="3994F301" w15:done="0"/>
  <w15:commentEx w15:paraId="586918BF" w15:done="0"/>
  <w15:commentEx w15:paraId="78497221" w15:done="0"/>
  <w15:commentEx w15:paraId="451F4ABA" w15:done="0"/>
  <w15:commentEx w15:paraId="26DC5C7D" w15:done="0"/>
  <w15:commentEx w15:paraId="7F89D7FF" w15:done="0"/>
  <w15:commentEx w15:paraId="01EB83F7" w15:done="0"/>
  <w15:commentEx w15:paraId="4B39373D" w15:done="0"/>
  <w15:commentEx w15:paraId="0CF16F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31B6D" w14:textId="77777777" w:rsidR="0084643B" w:rsidRDefault="0084643B">
      <w:r>
        <w:separator/>
      </w:r>
    </w:p>
  </w:endnote>
  <w:endnote w:type="continuationSeparator" w:id="0">
    <w:p w14:paraId="263B3D7A" w14:textId="77777777" w:rsidR="0084643B" w:rsidRDefault="00846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F7516" w14:textId="77777777" w:rsidR="0084643B" w:rsidRPr="007755B1" w:rsidRDefault="0084643B"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2A75C" w14:textId="77777777" w:rsidR="0084643B" w:rsidRDefault="0084643B" w:rsidP="001C01E3">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B1243" w14:textId="77777777" w:rsidR="0084643B" w:rsidRDefault="0084643B">
      <w:r>
        <w:separator/>
      </w:r>
    </w:p>
  </w:footnote>
  <w:footnote w:type="continuationSeparator" w:id="0">
    <w:p w14:paraId="3B4626B1" w14:textId="77777777" w:rsidR="0084643B" w:rsidRDefault="008464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8C4825" w14:textId="77777777" w:rsidR="0084643B" w:rsidRDefault="0084643B">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060362" w14:textId="77777777" w:rsidR="0084643B" w:rsidRPr="007755B1" w:rsidRDefault="0084643B" w:rsidP="007755B1">
    <w:pPr>
      <w:pStyle w:val="Header"/>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FF43D" w14:textId="77777777" w:rsidR="0084643B" w:rsidRDefault="0084643B" w:rsidP="00153653">
    <w:pPr>
      <w:pStyle w:val="Header"/>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25C9" w14:textId="77777777" w:rsidR="0084643B" w:rsidRPr="007755B1" w:rsidRDefault="0084643B"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sidR="00CC216B">
      <w:rPr>
        <w:noProof/>
      </w:rPr>
      <w:t>45</w:t>
    </w:r>
    <w:r w:rsidRPr="007755B1">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1D201D2"/>
    <w:multiLevelType w:val="hybridMultilevel"/>
    <w:tmpl w:val="EFF671B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9"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D3973C1"/>
    <w:multiLevelType w:val="multilevel"/>
    <w:tmpl w:val="219A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4"/>
  </w:num>
  <w:num w:numId="2">
    <w:abstractNumId w:val="8"/>
  </w:num>
  <w:num w:numId="3">
    <w:abstractNumId w:val="20"/>
  </w:num>
  <w:num w:numId="4">
    <w:abstractNumId w:val="7"/>
  </w:num>
  <w:num w:numId="5">
    <w:abstractNumId w:val="10"/>
  </w:num>
  <w:num w:numId="6">
    <w:abstractNumId w:val="4"/>
  </w:num>
  <w:num w:numId="7">
    <w:abstractNumId w:val="19"/>
  </w:num>
  <w:num w:numId="8">
    <w:abstractNumId w:val="11"/>
  </w:num>
  <w:num w:numId="9">
    <w:abstractNumId w:val="22"/>
  </w:num>
  <w:num w:numId="10">
    <w:abstractNumId w:val="13"/>
  </w:num>
  <w:num w:numId="11">
    <w:abstractNumId w:val="15"/>
  </w:num>
  <w:num w:numId="12">
    <w:abstractNumId w:val="9"/>
  </w:num>
  <w:num w:numId="13">
    <w:abstractNumId w:val="12"/>
  </w:num>
  <w:num w:numId="14">
    <w:abstractNumId w:val="0"/>
  </w:num>
  <w:num w:numId="15">
    <w:abstractNumId w:val="21"/>
  </w:num>
  <w:num w:numId="16">
    <w:abstractNumId w:val="2"/>
  </w:num>
  <w:num w:numId="17">
    <w:abstractNumId w:val="16"/>
  </w:num>
  <w:num w:numId="18">
    <w:abstractNumId w:val="3"/>
  </w:num>
  <w:num w:numId="19">
    <w:abstractNumId w:val="6"/>
  </w:num>
  <w:num w:numId="20">
    <w:abstractNumId w:val="18"/>
  </w:num>
  <w:num w:numId="21">
    <w:abstractNumId w:val="5"/>
  </w:num>
  <w:num w:numId="22">
    <w:abstractNumId w:val="1"/>
  </w:num>
  <w:num w:numId="23">
    <w:abstractNumId w:val="17"/>
  </w:num>
  <w:numIdMacAtCleanup w:val="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nald Heyman">
    <w15:presenceInfo w15:providerId="AD" w15:userId="S-1-5-21-791308920-3054843302-590500984-4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02C6"/>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4540"/>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A0152"/>
    <w:rsid w:val="002A487C"/>
    <w:rsid w:val="002A59F7"/>
    <w:rsid w:val="002B1042"/>
    <w:rsid w:val="002B1486"/>
    <w:rsid w:val="002B2502"/>
    <w:rsid w:val="002E0CD6"/>
    <w:rsid w:val="002E351F"/>
    <w:rsid w:val="002F3563"/>
    <w:rsid w:val="00300B4D"/>
    <w:rsid w:val="00317623"/>
    <w:rsid w:val="00325BEA"/>
    <w:rsid w:val="0035323B"/>
    <w:rsid w:val="00362720"/>
    <w:rsid w:val="003629F5"/>
    <w:rsid w:val="00370231"/>
    <w:rsid w:val="00371E16"/>
    <w:rsid w:val="003737FC"/>
    <w:rsid w:val="00373813"/>
    <w:rsid w:val="00380D16"/>
    <w:rsid w:val="0038475C"/>
    <w:rsid w:val="00391909"/>
    <w:rsid w:val="003B389E"/>
    <w:rsid w:val="003B705F"/>
    <w:rsid w:val="003C5CEB"/>
    <w:rsid w:val="003D7173"/>
    <w:rsid w:val="003F38BF"/>
    <w:rsid w:val="00400CC4"/>
    <w:rsid w:val="00401BAE"/>
    <w:rsid w:val="00402BC7"/>
    <w:rsid w:val="00403B51"/>
    <w:rsid w:val="00415343"/>
    <w:rsid w:val="00420A0D"/>
    <w:rsid w:val="00424212"/>
    <w:rsid w:val="00426BE2"/>
    <w:rsid w:val="00426DAC"/>
    <w:rsid w:val="00430B6E"/>
    <w:rsid w:val="00433E49"/>
    <w:rsid w:val="0044790A"/>
    <w:rsid w:val="00452B9E"/>
    <w:rsid w:val="0045455F"/>
    <w:rsid w:val="00456D4F"/>
    <w:rsid w:val="004706D6"/>
    <w:rsid w:val="00474236"/>
    <w:rsid w:val="004810BA"/>
    <w:rsid w:val="00487F1F"/>
    <w:rsid w:val="00490EDE"/>
    <w:rsid w:val="004C0477"/>
    <w:rsid w:val="004C369C"/>
    <w:rsid w:val="004C6353"/>
    <w:rsid w:val="004D0163"/>
    <w:rsid w:val="004D126B"/>
    <w:rsid w:val="004D6281"/>
    <w:rsid w:val="004E1CAB"/>
    <w:rsid w:val="004E3AC4"/>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17A8"/>
    <w:rsid w:val="005E239C"/>
    <w:rsid w:val="005E3582"/>
    <w:rsid w:val="0060073B"/>
    <w:rsid w:val="0060179A"/>
    <w:rsid w:val="0060364C"/>
    <w:rsid w:val="0060388A"/>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774CF"/>
    <w:rsid w:val="006805CA"/>
    <w:rsid w:val="0068459F"/>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2248"/>
    <w:rsid w:val="00796E85"/>
    <w:rsid w:val="007A184A"/>
    <w:rsid w:val="007A48F7"/>
    <w:rsid w:val="007A7330"/>
    <w:rsid w:val="007B31B9"/>
    <w:rsid w:val="007B4AD6"/>
    <w:rsid w:val="007C028D"/>
    <w:rsid w:val="007C3749"/>
    <w:rsid w:val="007C498C"/>
    <w:rsid w:val="007D024F"/>
    <w:rsid w:val="007D19E9"/>
    <w:rsid w:val="007D6310"/>
    <w:rsid w:val="007E0A37"/>
    <w:rsid w:val="007E103A"/>
    <w:rsid w:val="007E1FF4"/>
    <w:rsid w:val="007E7D66"/>
    <w:rsid w:val="007F6B1C"/>
    <w:rsid w:val="0080735A"/>
    <w:rsid w:val="00811E45"/>
    <w:rsid w:val="00821C35"/>
    <w:rsid w:val="00834084"/>
    <w:rsid w:val="00843ADD"/>
    <w:rsid w:val="0084483B"/>
    <w:rsid w:val="00844C5B"/>
    <w:rsid w:val="0084643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9012BD"/>
    <w:rsid w:val="00904AE0"/>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149CD"/>
    <w:rsid w:val="00B15309"/>
    <w:rsid w:val="00B22C05"/>
    <w:rsid w:val="00B22FA8"/>
    <w:rsid w:val="00B24038"/>
    <w:rsid w:val="00B35F24"/>
    <w:rsid w:val="00B36BA7"/>
    <w:rsid w:val="00B55966"/>
    <w:rsid w:val="00B64FFE"/>
    <w:rsid w:val="00B70F92"/>
    <w:rsid w:val="00B71BF1"/>
    <w:rsid w:val="00B74313"/>
    <w:rsid w:val="00B74C34"/>
    <w:rsid w:val="00B80368"/>
    <w:rsid w:val="00B817B1"/>
    <w:rsid w:val="00B916E8"/>
    <w:rsid w:val="00B956CF"/>
    <w:rsid w:val="00BA2E73"/>
    <w:rsid w:val="00BA2F29"/>
    <w:rsid w:val="00BA692D"/>
    <w:rsid w:val="00BB3733"/>
    <w:rsid w:val="00BC0628"/>
    <w:rsid w:val="00BC5B07"/>
    <w:rsid w:val="00BC634D"/>
    <w:rsid w:val="00BD6E30"/>
    <w:rsid w:val="00BD7940"/>
    <w:rsid w:val="00BE0074"/>
    <w:rsid w:val="00BE0E44"/>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6D8D"/>
    <w:rsid w:val="00CB02C4"/>
    <w:rsid w:val="00CB4FFF"/>
    <w:rsid w:val="00CC1E15"/>
    <w:rsid w:val="00CC216B"/>
    <w:rsid w:val="00CD05A0"/>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customStyle="1"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 w:type="paragraph" w:styleId="BalloonText">
    <w:name w:val="Balloon Text"/>
    <w:basedOn w:val="Normal"/>
    <w:link w:val="BalloonTextChar"/>
    <w:semiHidden/>
    <w:unhideWhenUsed/>
    <w:rsid w:val="0084643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84643B"/>
    <w:rPr>
      <w:rFonts w:ascii="Segoe UI" w:hAnsi="Segoe UI" w:cs="Segoe UI"/>
      <w:sz w:val="18"/>
      <w:szCs w:val="18"/>
    </w:rPr>
  </w:style>
  <w:style w:type="character" w:styleId="CommentReference">
    <w:name w:val="annotation reference"/>
    <w:basedOn w:val="DefaultParagraphFont"/>
    <w:semiHidden/>
    <w:unhideWhenUsed/>
    <w:rsid w:val="00CD05A0"/>
    <w:rPr>
      <w:sz w:val="16"/>
      <w:szCs w:val="16"/>
    </w:rPr>
  </w:style>
  <w:style w:type="paragraph" w:styleId="CommentText">
    <w:name w:val="annotation text"/>
    <w:basedOn w:val="Normal"/>
    <w:link w:val="CommentTextChar"/>
    <w:semiHidden/>
    <w:unhideWhenUsed/>
    <w:rsid w:val="00CD05A0"/>
  </w:style>
  <w:style w:type="character" w:customStyle="1" w:styleId="CommentTextChar">
    <w:name w:val="Comment Text Char"/>
    <w:basedOn w:val="DefaultParagraphFont"/>
    <w:link w:val="CommentText"/>
    <w:semiHidden/>
    <w:rsid w:val="00CD05A0"/>
  </w:style>
  <w:style w:type="paragraph" w:styleId="CommentSubject">
    <w:name w:val="annotation subject"/>
    <w:basedOn w:val="CommentText"/>
    <w:next w:val="CommentText"/>
    <w:link w:val="CommentSubjectChar"/>
    <w:semiHidden/>
    <w:unhideWhenUsed/>
    <w:rsid w:val="00CD05A0"/>
    <w:rPr>
      <w:b/>
      <w:bCs/>
    </w:rPr>
  </w:style>
  <w:style w:type="character" w:customStyle="1" w:styleId="CommentSubjectChar">
    <w:name w:val="Comment Subject Char"/>
    <w:basedOn w:val="CommentTextChar"/>
    <w:link w:val="CommentSubject"/>
    <w:semiHidden/>
    <w:rsid w:val="00CD05A0"/>
    <w:rPr>
      <w:b/>
      <w:bCs/>
    </w:rPr>
  </w:style>
  <w:style w:type="paragraph" w:styleId="Revision">
    <w:name w:val="Revision"/>
    <w:hidden/>
    <w:uiPriority w:val="99"/>
    <w:semiHidden/>
    <w:rsid w:val="00CD05A0"/>
  </w:style>
  <w:style w:type="table" w:styleId="ListTable4">
    <w:name w:val="List Table 4"/>
    <w:basedOn w:val="TableNormal"/>
    <w:uiPriority w:val="49"/>
    <w:rsid w:val="003D71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49563488">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30425373">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56340408">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github.com/Ian-Blockmans/efus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1</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4</b:RefOrder>
  </b:Source>
  <b:Source>
    <b:Tag>IAR</b:Tag>
    <b:SourceType>InternetSite</b:SourceType>
    <b:Guid>{21731DD3-E90B-40B4-8599-584768B6F074}</b:Guid>
    <b:Author>
      <b:Author>
        <b:Corporate>IAR</b:Corporate>
      </b:Author>
    </b:Author>
    <b:URL>https://www.iar.com/products/architectures/arm/iar-embedded-workbench-for-arm/</b:URL>
    <b:Title>iar.com</b:Title>
    <b:RefOrder>2</b:RefOrder>
  </b:Source>
  <b:Source>
    <b:Tag>arduino</b:Tag>
    <b:SourceType>InternetSite</b:SourceType>
    <b:Guid>{2C2D58B5-E091-4718-87A0-8D21E08E7827}</b:Guid>
    <b:Author>
      <b:Author>
        <b:Corporate>Arduino</b:Corporate>
      </b:Author>
    </b:Author>
    <b:URL>www.arduino.cc</b:URL>
    <b:Title>arduino.cc</b:Title>
    <b:RefOrder>3</b:RefOrder>
  </b:Source>
  <b:Source>
    <b:Tag>STEF01</b:Tag>
    <b:SourceType>DocumentFromInternetSite</b:SourceType>
    <b:Guid>{B1204F81-F78B-4B4F-9148-98B7CD551366}</b:Guid>
    <b:Author>
      <b:Author>
        <b:Corporate>ST</b:Corporate>
      </b:Author>
    </b:Author>
    <b:Title>STEF01</b:Title>
    <b:URL>https://www.st.com/en/power-management/stef01.html</b:URL>
    <b:RefOrder>9</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11</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10</b:RefOrder>
  </b:Source>
  <b:Source>
    <b:Tag>Ard</b:Tag>
    <b:SourceType>DocumentFromInternetSite</b:SourceType>
    <b:Guid>{F1D48E0B-CE3B-4A9B-AAA7-C5359A97AA91}</b:Guid>
    <b:Author>
      <b:Author>
        <b:Corporate>Arduino</b:Corporate>
      </b:Author>
    </b:Author>
    <b:Title>Arduino Due</b:Title>
    <b:URL>https://store.arduino.cc/arduino-due</b:URL>
    <b:RefOrder>14</b:RefOrder>
  </b:Source>
  <b:Source>
    <b:Tag>Wik</b:Tag>
    <b:SourceType>DocumentFromInternetSite</b:SourceType>
    <b:Guid>{6416B9D4-395B-4E4E-8137-5159DEFF1AC3}</b:Guid>
    <b:Author>
      <b:Author>
        <b:Corporate>Wikipedia</b:Corporate>
      </b:Author>
    </b:Author>
    <b:Title>USB 2.0 Power</b:Title>
    <b:URL>https://en.wikipedia.org/wiki/USB#Power</b:URL>
    <b:RefOrder>13</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15</b:RefOrder>
  </b:Source>
  <b:Source>
    <b:Tag>SOL</b:Tag>
    <b:SourceType>DocumentFromInternetSite</b:SourceType>
    <b:Guid>{9A6295B2-A508-43AD-B902-3BA25A123929}</b:Guid>
    <b:Author>
      <b:Author>
        <b:Corporate>SOLOMON SYSTECH</b:Corporate>
      </b:Author>
    </b:Author>
    <b:Title>Adafruit</b:Title>
    <b:URL>https://cdn-shop.adafruit.com/datasheets/SSD1306.pdf</b:URL>
    <b:RefOrder>16</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17</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18</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19</b:RefOrder>
  </b:Source>
  <b:Source>
    <b:Tag>Modbusorg</b:Tag>
    <b:SourceType>DocumentFromInternetSite</b:SourceType>
    <b:Guid>{247EBDD4-20CC-470C-B613-66079196EDBC}</b:Guid>
    <b:Author>
      <b:Author>
        <b:Corporate>Modbus</b:Corporate>
      </b:Author>
    </b:Author>
    <b:URL>https://modbus.org/</b:URL>
    <b:RefOrder>20</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8</b:RefOrder>
  </b:Source>
  <b:Source>
    <b:Tag>cppcheck</b:Tag>
    <b:SourceType>DocumentFromInternetSite</b:SourceType>
    <b:Guid>{952D3E6A-41C6-45C5-B095-25A36A026C87}</b:Guid>
    <b:Author>
      <b:Author>
        <b:Corporate>cppcheck</b:Corporate>
      </b:Author>
    </b:Author>
    <b:Title>cppcheck</b:Title>
    <b:URL>http://cppcheck.net/</b:URL>
    <b:RefOrder>5</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7</b:RefOrder>
  </b:Source>
  <b:Source>
    <b:Tag>Ian</b:Tag>
    <b:SourceType>DocumentFromInternetSite</b:SourceType>
    <b:Guid>{83D82B40-A647-428A-BE1B-17CF3AB437F8}</b:Guid>
    <b:Author>
      <b:Author>
        <b:NameList>
          <b:Person>
            <b:Last>Blocmans</b:Last>
            <b:First>Ian</b:First>
          </b:Person>
        </b:NameList>
      </b:Author>
    </b:Author>
    <b:Title>eFuse</b:Title>
    <b:InternetSiteTitle>GitHub</b:InternetSiteTitle>
    <b:URL>https://github.com/Ian-Blockmans/efuse</b:URL>
    <b:RefOrder>6</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12</b:RefOrder>
  </b:Source>
</b:Sources>
</file>

<file path=customXml/itemProps1.xml><?xml version="1.0" encoding="utf-8"?>
<ds:datastoreItem xmlns:ds="http://schemas.openxmlformats.org/officeDocument/2006/customXml" ds:itemID="{297E0995-4097-40F7-863B-C199098A9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192</TotalTime>
  <Pages>55</Pages>
  <Words>4574</Words>
  <Characters>33742</Characters>
  <Application>Microsoft Office Word</Application>
  <DocSecurity>0</DocSecurity>
  <Lines>281</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38240</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Donald Heyman</cp:lastModifiedBy>
  <cp:revision>5</cp:revision>
  <cp:lastPrinted>2001-11-19T09:17:00Z</cp:lastPrinted>
  <dcterms:created xsi:type="dcterms:W3CDTF">2021-05-26T07:20:00Z</dcterms:created>
  <dcterms:modified xsi:type="dcterms:W3CDTF">2021-05-26T10:40:00Z</dcterms:modified>
</cp:coreProperties>
</file>